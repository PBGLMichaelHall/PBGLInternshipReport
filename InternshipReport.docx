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9F172E" w14:textId="77777777" w:rsidR="0051064D" w:rsidRDefault="0051064D">
      <w:pPr>
        <w:rPr>
          <w:b/>
          <w:bCs/>
          <w:sz w:val="40"/>
          <w:szCs w:val="40"/>
        </w:rPr>
      </w:pPr>
    </w:p>
    <w:p w14:paraId="7E6839B9" w14:textId="77777777" w:rsidR="0051064D" w:rsidRDefault="0051064D">
      <w:pPr>
        <w:rPr>
          <w:b/>
          <w:bCs/>
          <w:sz w:val="40"/>
          <w:szCs w:val="40"/>
        </w:rPr>
      </w:pPr>
    </w:p>
    <w:p w14:paraId="388A057A" w14:textId="77777777" w:rsidR="002F23FB" w:rsidRDefault="002F23FB">
      <w:pPr>
        <w:rPr>
          <w:b/>
          <w:bCs/>
          <w:sz w:val="40"/>
          <w:szCs w:val="40"/>
        </w:rPr>
      </w:pPr>
    </w:p>
    <w:p w14:paraId="15896B18" w14:textId="77777777" w:rsidR="002F23FB" w:rsidRDefault="002F23FB">
      <w:pPr>
        <w:rPr>
          <w:b/>
          <w:bCs/>
          <w:sz w:val="40"/>
          <w:szCs w:val="40"/>
        </w:rPr>
      </w:pPr>
    </w:p>
    <w:p w14:paraId="0C06BC08" w14:textId="77777777" w:rsidR="002F23FB" w:rsidRDefault="002F23FB">
      <w:pPr>
        <w:rPr>
          <w:b/>
          <w:bCs/>
          <w:sz w:val="40"/>
          <w:szCs w:val="40"/>
        </w:rPr>
      </w:pPr>
    </w:p>
    <w:p w14:paraId="72D1EA3B" w14:textId="53DE238D" w:rsidR="00524248" w:rsidRDefault="0051064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Internship Report</w:t>
      </w:r>
    </w:p>
    <w:p w14:paraId="749FC812" w14:textId="5A4014B0" w:rsidR="0051064D" w:rsidRPr="008307D3" w:rsidRDefault="0051064D">
      <w:pPr>
        <w:rPr>
          <w:sz w:val="24"/>
          <w:szCs w:val="24"/>
        </w:rPr>
      </w:pPr>
      <w:r w:rsidRPr="008307D3">
        <w:rPr>
          <w:sz w:val="24"/>
          <w:szCs w:val="24"/>
        </w:rPr>
        <w:t>Data Analysis and Software Development for Food Security</w:t>
      </w:r>
    </w:p>
    <w:p w14:paraId="676688B7" w14:textId="4EEACF30" w:rsidR="0051064D" w:rsidRPr="008307D3" w:rsidRDefault="0051064D">
      <w:pPr>
        <w:rPr>
          <w:b/>
          <w:bCs/>
          <w:sz w:val="24"/>
          <w:szCs w:val="24"/>
        </w:rPr>
      </w:pPr>
      <w:r w:rsidRPr="008307D3">
        <w:rPr>
          <w:b/>
          <w:bCs/>
          <w:sz w:val="24"/>
          <w:szCs w:val="24"/>
        </w:rPr>
        <w:t>Michael Hall</w:t>
      </w:r>
    </w:p>
    <w:p w14:paraId="19EEC96C" w14:textId="14330A7A" w:rsidR="0051064D" w:rsidRPr="008307D3" w:rsidRDefault="0051064D">
      <w:pPr>
        <w:rPr>
          <w:sz w:val="24"/>
          <w:szCs w:val="24"/>
        </w:rPr>
      </w:pPr>
      <w:r w:rsidRPr="008307D3">
        <w:rPr>
          <w:sz w:val="24"/>
          <w:szCs w:val="24"/>
        </w:rPr>
        <w:t xml:space="preserve">MSc Statistics and Data Science (2021), University of Texas at San Antonio, </w:t>
      </w:r>
      <w:r w:rsidR="002F23FB" w:rsidRPr="008307D3">
        <w:rPr>
          <w:sz w:val="24"/>
          <w:szCs w:val="24"/>
        </w:rPr>
        <w:t>TX, USA</w:t>
      </w:r>
    </w:p>
    <w:p w14:paraId="39BDBF62" w14:textId="1AA720A7" w:rsidR="0051064D" w:rsidRPr="008307D3" w:rsidRDefault="0051064D">
      <w:pPr>
        <w:rPr>
          <w:sz w:val="24"/>
          <w:szCs w:val="24"/>
        </w:rPr>
      </w:pPr>
      <w:r w:rsidRPr="008307D3">
        <w:rPr>
          <w:sz w:val="24"/>
          <w:szCs w:val="24"/>
        </w:rPr>
        <w:t>BS Applied Statistics (2018), University of Houston-Downtown, TX, USA</w:t>
      </w:r>
    </w:p>
    <w:p w14:paraId="189C5700" w14:textId="5F68C7F5" w:rsidR="0051064D" w:rsidRPr="008307D3" w:rsidRDefault="0051064D">
      <w:pPr>
        <w:rPr>
          <w:sz w:val="24"/>
          <w:szCs w:val="24"/>
        </w:rPr>
      </w:pPr>
      <w:r w:rsidRPr="008307D3">
        <w:rPr>
          <w:sz w:val="24"/>
          <w:szCs w:val="24"/>
        </w:rPr>
        <w:t>BBA in Economics (2010), Sam Houston State University, TX, USA</w:t>
      </w:r>
    </w:p>
    <w:p w14:paraId="51CBDA28" w14:textId="147D1217" w:rsidR="0051064D" w:rsidRPr="008307D3" w:rsidRDefault="0051064D">
      <w:pPr>
        <w:rPr>
          <w:sz w:val="24"/>
          <w:szCs w:val="24"/>
        </w:rPr>
      </w:pPr>
    </w:p>
    <w:p w14:paraId="1D2BC2DE" w14:textId="2BF7C27B" w:rsidR="0051064D" w:rsidRPr="008307D3" w:rsidRDefault="0051064D">
      <w:pPr>
        <w:rPr>
          <w:b/>
          <w:bCs/>
          <w:sz w:val="24"/>
          <w:szCs w:val="24"/>
        </w:rPr>
      </w:pPr>
      <w:r w:rsidRPr="008307D3">
        <w:rPr>
          <w:sz w:val="24"/>
          <w:szCs w:val="24"/>
        </w:rPr>
        <w:t xml:space="preserve">Data Science Intern at PBGL: </w:t>
      </w:r>
      <w:r w:rsidRPr="008307D3">
        <w:rPr>
          <w:b/>
          <w:bCs/>
          <w:sz w:val="24"/>
          <w:szCs w:val="24"/>
        </w:rPr>
        <w:t>October 2021 – September 2022</w:t>
      </w:r>
    </w:p>
    <w:p w14:paraId="43B08484" w14:textId="77777777" w:rsidR="0051064D" w:rsidRPr="008307D3" w:rsidRDefault="0051064D">
      <w:pPr>
        <w:rPr>
          <w:b/>
          <w:bCs/>
          <w:sz w:val="24"/>
          <w:szCs w:val="24"/>
        </w:rPr>
      </w:pPr>
      <w:r w:rsidRPr="008307D3">
        <w:rPr>
          <w:sz w:val="24"/>
          <w:szCs w:val="24"/>
        </w:rPr>
        <w:t xml:space="preserve">Supervisor: </w:t>
      </w:r>
      <w:r w:rsidRPr="008307D3">
        <w:rPr>
          <w:b/>
          <w:bCs/>
          <w:sz w:val="24"/>
          <w:szCs w:val="24"/>
        </w:rPr>
        <w:t>Norman Warthmann, Molecular Geneticist, FAO/IAEA-PBGL</w:t>
      </w:r>
    </w:p>
    <w:p w14:paraId="7700AE03" w14:textId="77777777" w:rsidR="0051064D" w:rsidRDefault="0051064D">
      <w:pPr>
        <w:rPr>
          <w:b/>
          <w:bCs/>
          <w:noProof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</w:p>
    <w:p w14:paraId="163C6F8F" w14:textId="77777777" w:rsidR="0051064D" w:rsidRDefault="0051064D">
      <w:pPr>
        <w:rPr>
          <w:b/>
          <w:bCs/>
          <w:noProof/>
          <w:sz w:val="24"/>
          <w:szCs w:val="24"/>
        </w:rPr>
      </w:pPr>
    </w:p>
    <w:p w14:paraId="6DC93481" w14:textId="77777777" w:rsidR="0051064D" w:rsidRDefault="0051064D">
      <w:pPr>
        <w:rPr>
          <w:b/>
          <w:bCs/>
          <w:noProof/>
          <w:sz w:val="24"/>
          <w:szCs w:val="24"/>
        </w:rPr>
      </w:pPr>
    </w:p>
    <w:p w14:paraId="4D42CD7E" w14:textId="4CE97B98" w:rsidR="00A47435" w:rsidRDefault="0051064D">
      <w:pPr>
        <w:rPr>
          <w:ins w:id="0" w:author="HALL, Michael" w:date="2022-07-26T10:59:00Z"/>
          <w:b/>
          <w:bCs/>
          <w:sz w:val="40"/>
          <w:szCs w:val="40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DC9A497" wp14:editId="3BBC2386">
            <wp:extent cx="5059680" cy="2845435"/>
            <wp:effectExtent l="0" t="0" r="7620" b="0"/>
            <wp:docPr id="1" name="Picture 1" descr="A picture containing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histogram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17"/>
                    <a:stretch/>
                  </pic:blipFill>
                  <pic:spPr bwMode="auto">
                    <a:xfrm>
                      <a:off x="0" y="0"/>
                      <a:ext cx="5059680" cy="284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D0D3F" w14:textId="77777777" w:rsidR="00475B97" w:rsidRDefault="00475B97" w:rsidP="00475B97">
      <w:pPr>
        <w:pStyle w:val="TOCHeading"/>
        <w:rPr>
          <w:ins w:id="1" w:author="HALL, Michael" w:date="2022-07-26T11:12:00Z"/>
        </w:rPr>
      </w:pPr>
      <w:ins w:id="2" w:author="HALL, Michael" w:date="2022-07-26T11:12:00Z">
        <w:r>
          <w:lastRenderedPageBreak/>
          <w:t>Table of Contents</w:t>
        </w:r>
      </w:ins>
    </w:p>
    <w:p w14:paraId="07721137" w14:textId="77777777" w:rsidR="00475B97" w:rsidRDefault="00475B97" w:rsidP="00475B97">
      <w:pPr>
        <w:pStyle w:val="TOC1"/>
        <w:rPr>
          <w:ins w:id="3" w:author="HALL, Michael" w:date="2022-07-26T11:12:00Z"/>
        </w:rPr>
      </w:pPr>
      <w:ins w:id="4" w:author="HALL, Michael" w:date="2022-07-26T11:12:00Z">
        <w:r>
          <w:rPr>
            <w:b/>
            <w:bCs/>
          </w:rPr>
          <w:t>Executive Summary</w:t>
        </w:r>
        <w:r>
          <w:ptab w:relativeTo="margin" w:alignment="right" w:leader="dot"/>
        </w:r>
        <w:r>
          <w:t>3</w:t>
        </w:r>
      </w:ins>
    </w:p>
    <w:p w14:paraId="3E0B310A" w14:textId="77777777" w:rsidR="00475B97" w:rsidRDefault="00475B97" w:rsidP="00475B97">
      <w:pPr>
        <w:pStyle w:val="TOC1"/>
        <w:rPr>
          <w:ins w:id="5" w:author="HALL, Michael" w:date="2022-07-26T11:12:00Z"/>
        </w:rPr>
      </w:pPr>
      <w:ins w:id="6" w:author="HALL, Michael" w:date="2022-07-26T11:12:00Z">
        <w:r>
          <w:rPr>
            <w:b/>
            <w:bCs/>
          </w:rPr>
          <w:t>Background</w:t>
        </w:r>
        <w:r>
          <w:ptab w:relativeTo="margin" w:alignment="right" w:leader="dot"/>
        </w:r>
        <w:r>
          <w:t>4</w:t>
        </w:r>
      </w:ins>
    </w:p>
    <w:p w14:paraId="4E65201A" w14:textId="77777777" w:rsidR="00475B97" w:rsidRDefault="00475B97" w:rsidP="00475B97">
      <w:pPr>
        <w:pStyle w:val="TOC3"/>
        <w:ind w:left="0"/>
        <w:rPr>
          <w:ins w:id="7" w:author="HALL, Michael" w:date="2022-07-26T11:12:00Z"/>
        </w:rPr>
      </w:pPr>
      <w:ins w:id="8" w:author="HALL, Michael" w:date="2022-07-26T11:12:00Z">
        <w:r>
          <w:rPr>
            <w:b/>
            <w:bCs/>
          </w:rPr>
          <w:t>Software Tools for Genomic Data Analysis</w:t>
        </w:r>
        <w:r>
          <w:t>……………………………………………………………………………………….5</w:t>
        </w:r>
      </w:ins>
    </w:p>
    <w:p w14:paraId="188D6CA0" w14:textId="77777777" w:rsidR="00475B97" w:rsidRDefault="00475B97" w:rsidP="00475B97">
      <w:pPr>
        <w:rPr>
          <w:ins w:id="9" w:author="HALL, Michael" w:date="2022-07-26T11:12:00Z"/>
          <w:lang w:val="en-US"/>
        </w:rPr>
      </w:pPr>
      <w:ins w:id="10" w:author="HALL, Michael" w:date="2022-07-26T11:12:00Z">
        <w:r>
          <w:rPr>
            <w:b/>
            <w:bCs/>
            <w:lang w:val="en-US"/>
          </w:rPr>
          <w:t>Install Open Source Package Management Software</w:t>
        </w:r>
        <w:r>
          <w:rPr>
            <w:lang w:val="en-US"/>
          </w:rPr>
          <w:t>……..………..………………………………………………………6</w:t>
        </w:r>
      </w:ins>
    </w:p>
    <w:p w14:paraId="048CEE2D" w14:textId="2E8C2919" w:rsidR="00475B97" w:rsidRDefault="00475B97" w:rsidP="00475B97">
      <w:pPr>
        <w:rPr>
          <w:ins w:id="11" w:author="HALL, Michael" w:date="2022-07-26T11:12:00Z"/>
          <w:lang w:val="en-US"/>
        </w:rPr>
      </w:pPr>
      <w:ins w:id="12" w:author="HALL, Michael" w:date="2022-07-26T11:12:00Z">
        <w:r>
          <w:rPr>
            <w:b/>
            <w:bCs/>
            <w:lang w:val="en-US"/>
          </w:rPr>
          <w:t>Literature Reading</w:t>
        </w:r>
        <w:r>
          <w:rPr>
            <w:lang w:val="en-US"/>
          </w:rPr>
          <w:t>…………………………………………………………………………………………………………………………….</w:t>
        </w:r>
      </w:ins>
      <w:r w:rsidR="00F52FF9">
        <w:rPr>
          <w:lang w:val="en-US"/>
        </w:rPr>
        <w:t>9</w:t>
      </w:r>
    </w:p>
    <w:p w14:paraId="2D99E2BB" w14:textId="6F74A4FE" w:rsidR="00475B97" w:rsidRDefault="00475B97" w:rsidP="00475B97">
      <w:pPr>
        <w:rPr>
          <w:lang w:val="en-US"/>
        </w:rPr>
      </w:pPr>
      <w:ins w:id="13" w:author="HALL, Michael" w:date="2022-07-26T11:12:00Z">
        <w:r>
          <w:rPr>
            <w:b/>
            <w:bCs/>
            <w:lang w:val="en-US"/>
          </w:rPr>
          <w:t>Molecular Biology Techniques</w:t>
        </w:r>
        <w:r>
          <w:rPr>
            <w:lang w:val="en-US"/>
          </w:rPr>
          <w:t>………………………………………………………………………………………………………</w:t>
        </w:r>
      </w:ins>
      <w:r w:rsidR="00832F4F">
        <w:rPr>
          <w:lang w:val="en-US"/>
        </w:rPr>
        <w:t>.</w:t>
      </w:r>
      <w:ins w:id="14" w:author="HALL, Michael" w:date="2022-07-26T11:12:00Z">
        <w:r>
          <w:rPr>
            <w:lang w:val="en-US"/>
          </w:rPr>
          <w:t>.</w:t>
        </w:r>
      </w:ins>
      <w:r w:rsidR="00F52FF9">
        <w:rPr>
          <w:lang w:val="en-US"/>
        </w:rPr>
        <w:t>10</w:t>
      </w:r>
    </w:p>
    <w:p w14:paraId="369C550E" w14:textId="7D760699" w:rsidR="0000757C" w:rsidRDefault="0068342A" w:rsidP="00475B97">
      <w:pPr>
        <w:rPr>
          <w:lang w:val="en-US"/>
        </w:rPr>
      </w:pPr>
      <w:r>
        <w:rPr>
          <w:b/>
          <w:bCs/>
          <w:lang w:val="en-US"/>
        </w:rPr>
        <w:t>pCloud</w:t>
      </w:r>
      <w:r>
        <w:rPr>
          <w:lang w:val="en-US"/>
        </w:rPr>
        <w:t>…………………………………………………………………………………………………………………………………………….</w:t>
      </w:r>
      <w:r w:rsidR="00FA45D6">
        <w:rPr>
          <w:lang w:val="en-US"/>
        </w:rPr>
        <w:t>14</w:t>
      </w:r>
    </w:p>
    <w:p w14:paraId="2895CD47" w14:textId="132921B5" w:rsidR="00C146C8" w:rsidRDefault="00CB64FD" w:rsidP="00475B97">
      <w:pPr>
        <w:rPr>
          <w:lang w:val="en-US"/>
        </w:rPr>
      </w:pPr>
      <w:r>
        <w:rPr>
          <w:b/>
          <w:bCs/>
          <w:lang w:val="en-US"/>
        </w:rPr>
        <w:t>Certificate in Genomic Data Science</w:t>
      </w:r>
      <w:r w:rsidR="00E2621F">
        <w:rPr>
          <w:b/>
          <w:bCs/>
          <w:lang w:val="en-US"/>
        </w:rPr>
        <w:t xml:space="preserve"> John Hopkins University</w:t>
      </w:r>
      <w:r>
        <w:rPr>
          <w:lang w:val="en-US"/>
        </w:rPr>
        <w:t>…</w:t>
      </w:r>
      <w:r w:rsidR="00E2621F">
        <w:rPr>
          <w:lang w:val="en-US"/>
        </w:rPr>
        <w:t>….</w:t>
      </w:r>
      <w:r>
        <w:rPr>
          <w:lang w:val="en-US"/>
        </w:rPr>
        <w:t>………………………………………………….15</w:t>
      </w:r>
    </w:p>
    <w:p w14:paraId="2BFEE86F" w14:textId="3451D9A7" w:rsidR="00E2621F" w:rsidRPr="00E2621F" w:rsidRDefault="00E2621F" w:rsidP="00475B97">
      <w:pPr>
        <w:rPr>
          <w:lang w:val="en-US"/>
        </w:rPr>
      </w:pPr>
      <w:r w:rsidRPr="00E2621F">
        <w:rPr>
          <w:b/>
          <w:bCs/>
          <w:lang w:val="en-US"/>
        </w:rPr>
        <w:t>IAEA Certifications</w:t>
      </w:r>
      <w:r>
        <w:rPr>
          <w:lang w:val="en-US"/>
        </w:rPr>
        <w:t>………………………………………………………………………………………………………</w:t>
      </w:r>
      <w:r w:rsidR="00A722E2">
        <w:rPr>
          <w:lang w:val="en-US"/>
        </w:rPr>
        <w:t>..</w:t>
      </w:r>
      <w:r>
        <w:rPr>
          <w:lang w:val="en-US"/>
        </w:rPr>
        <w:t>…………………16</w:t>
      </w:r>
    </w:p>
    <w:p w14:paraId="2695903A" w14:textId="68EC6856" w:rsidR="0068342A" w:rsidRPr="0068342A" w:rsidRDefault="0068342A" w:rsidP="00475B97">
      <w:pPr>
        <w:rPr>
          <w:lang w:val="en-US"/>
        </w:rPr>
      </w:pPr>
      <w:r>
        <w:rPr>
          <w:b/>
          <w:bCs/>
          <w:lang w:val="en-US"/>
        </w:rPr>
        <w:t>Read The Docs</w:t>
      </w:r>
      <w:r>
        <w:rPr>
          <w:lang w:val="en-US"/>
        </w:rPr>
        <w:t>………………………………………………………………………………………………………………………………</w:t>
      </w:r>
      <w:r w:rsidR="00832F4F">
        <w:rPr>
          <w:lang w:val="en-US"/>
        </w:rPr>
        <w:t>…1</w:t>
      </w:r>
      <w:r w:rsidR="00E2621F">
        <w:rPr>
          <w:lang w:val="en-US"/>
        </w:rPr>
        <w:t>7</w:t>
      </w:r>
    </w:p>
    <w:p w14:paraId="651D83C0" w14:textId="4830A48D" w:rsidR="006A409B" w:rsidRDefault="0045226E" w:rsidP="00475B97">
      <w:pPr>
        <w:rPr>
          <w:lang w:val="en-US"/>
        </w:rPr>
      </w:pPr>
      <w:r>
        <w:rPr>
          <w:b/>
          <w:bCs/>
          <w:lang w:val="en-US"/>
        </w:rPr>
        <w:t>QTL analysis in Rice</w:t>
      </w:r>
      <w:r w:rsidR="00402502">
        <w:rPr>
          <w:b/>
          <w:bCs/>
          <w:lang w:val="en-US"/>
        </w:rPr>
        <w:t xml:space="preserve"> Cold Tolerance</w:t>
      </w:r>
      <w:r>
        <w:rPr>
          <w:b/>
          <w:bCs/>
          <w:lang w:val="en-US"/>
        </w:rPr>
        <w:t xml:space="preserve"> </w:t>
      </w:r>
      <w:r w:rsidR="009E1803">
        <w:rPr>
          <w:b/>
          <w:bCs/>
          <w:lang w:val="en-US"/>
        </w:rPr>
        <w:t xml:space="preserve">a </w:t>
      </w:r>
      <w:r>
        <w:rPr>
          <w:b/>
          <w:bCs/>
          <w:lang w:val="en-US"/>
        </w:rPr>
        <w:t>Snakemake</w:t>
      </w:r>
      <w:r w:rsidR="006A409B">
        <w:rPr>
          <w:b/>
          <w:bCs/>
          <w:lang w:val="en-US"/>
        </w:rPr>
        <w:t xml:space="preserve"> Variant Caller Workflow Exampl</w:t>
      </w:r>
      <w:r>
        <w:rPr>
          <w:b/>
          <w:bCs/>
          <w:lang w:val="en-US"/>
        </w:rPr>
        <w:t>e</w:t>
      </w:r>
      <w:r>
        <w:rPr>
          <w:lang w:val="en-US"/>
        </w:rPr>
        <w:t>…</w:t>
      </w:r>
      <w:r w:rsidR="00402502">
        <w:rPr>
          <w:lang w:val="en-US"/>
        </w:rPr>
        <w:t>….</w:t>
      </w:r>
      <w:r w:rsidR="00A95D12">
        <w:rPr>
          <w:lang w:val="en-US"/>
        </w:rPr>
        <w:t>………………1</w:t>
      </w:r>
      <w:r w:rsidR="00E2621F">
        <w:rPr>
          <w:lang w:val="en-US"/>
        </w:rPr>
        <w:t>8</w:t>
      </w:r>
    </w:p>
    <w:p w14:paraId="449AFB22" w14:textId="77777777" w:rsidR="00A95D12" w:rsidRPr="00A95D12" w:rsidRDefault="00A95D12" w:rsidP="00475B97">
      <w:pPr>
        <w:rPr>
          <w:ins w:id="15" w:author="HALL, Michael" w:date="2022-07-26T11:12:00Z"/>
          <w:lang w:val="en-US"/>
        </w:rPr>
      </w:pPr>
    </w:p>
    <w:p w14:paraId="11E105A5" w14:textId="77777777" w:rsidR="00441092" w:rsidRDefault="00A47435">
      <w:pPr>
        <w:pStyle w:val="Heading1"/>
        <w:rPr>
          <w:ins w:id="16" w:author="HALL, Michael" w:date="2022-07-26T10:59:00Z"/>
        </w:rPr>
        <w:pPrChange w:id="17" w:author="HALL, Michael" w:date="2022-07-26T11:02:00Z">
          <w:pPr/>
        </w:pPrChange>
      </w:pPr>
      <w:ins w:id="18" w:author="HALL, Michael" w:date="2022-07-26T10:59:00Z">
        <w:r>
          <w:br w:type="page"/>
        </w:r>
      </w:ins>
    </w:p>
    <w:p w14:paraId="17423358" w14:textId="01DB052B" w:rsidR="0051064D" w:rsidRPr="00991DC2" w:rsidDel="00A47435" w:rsidRDefault="0051064D">
      <w:pPr>
        <w:rPr>
          <w:del w:id="19" w:author="HALL, Michael" w:date="2022-07-26T10:59:00Z"/>
          <w:lang w:val="en-US"/>
        </w:rPr>
      </w:pPr>
    </w:p>
    <w:p w14:paraId="6BDAA927" w14:textId="42463339" w:rsidR="007D4DBE" w:rsidRDefault="002F23F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Executive Summary</w:t>
      </w:r>
    </w:p>
    <w:p w14:paraId="55A9748D" w14:textId="15FBE25D" w:rsidR="007D4DBE" w:rsidRPr="00E3691F" w:rsidRDefault="00EF32A1">
      <w:pPr>
        <w:rPr>
          <w:rFonts w:ascii="Merriweather" w:hAnsi="Merriweather"/>
          <w:i/>
          <w:iCs/>
          <w:color w:val="181818"/>
          <w:sz w:val="21"/>
          <w:szCs w:val="21"/>
          <w:shd w:val="clear" w:color="auto" w:fill="FFFFFF"/>
        </w:rPr>
      </w:pPr>
      <w:r w:rsidRPr="00E3691F">
        <w:rPr>
          <w:rFonts w:ascii="Merriweather" w:hAnsi="Merriweather"/>
          <w:i/>
          <w:iCs/>
          <w:color w:val="181818"/>
          <w:sz w:val="21"/>
          <w:szCs w:val="21"/>
          <w:shd w:val="clear" w:color="auto" w:fill="FFFFFF"/>
        </w:rPr>
        <w:t xml:space="preserve">“Software’s are becoming the new cargo ships and freight trucks. Digital files are becoming the new core commodities. The formers won't eliminate the </w:t>
      </w:r>
      <w:r w:rsidR="000B4FD6" w:rsidRPr="00E3691F">
        <w:rPr>
          <w:rFonts w:ascii="Merriweather" w:hAnsi="Merriweather"/>
          <w:i/>
          <w:iCs/>
          <w:color w:val="181818"/>
          <w:sz w:val="21"/>
          <w:szCs w:val="21"/>
          <w:shd w:val="clear" w:color="auto" w:fill="FFFFFF"/>
        </w:rPr>
        <w:t>latter</w:t>
      </w:r>
      <w:r w:rsidRPr="00E3691F">
        <w:rPr>
          <w:rFonts w:ascii="Merriweather" w:hAnsi="Merriweather"/>
          <w:i/>
          <w:iCs/>
          <w:color w:val="181818"/>
          <w:sz w:val="21"/>
          <w:szCs w:val="21"/>
          <w:shd w:val="clear" w:color="auto" w:fill="FFFFFF"/>
        </w:rPr>
        <w:t>, but a restructuring is happening.”</w:t>
      </w:r>
    </w:p>
    <w:p w14:paraId="2ABF70E6" w14:textId="2634E106" w:rsidR="002F23FB" w:rsidRPr="00E3691F" w:rsidRDefault="00EF32A1">
      <w:pPr>
        <w:rPr>
          <w:b/>
          <w:bCs/>
          <w:sz w:val="40"/>
          <w:szCs w:val="40"/>
        </w:rPr>
      </w:pPr>
      <w:r>
        <w:rPr>
          <w:rFonts w:ascii="Merriweather" w:hAnsi="Merriweather"/>
          <w:color w:val="181818"/>
          <w:sz w:val="21"/>
          <w:szCs w:val="21"/>
        </w:rPr>
        <w:br/>
      </w:r>
      <w:r w:rsidRPr="00E3691F">
        <w:rPr>
          <w:rFonts w:ascii="Arial" w:hAnsi="Arial" w:cs="Arial"/>
          <w:b/>
          <w:bCs/>
          <w:color w:val="181818"/>
          <w:sz w:val="21"/>
          <w:szCs w:val="21"/>
          <w:shd w:val="clear" w:color="auto" w:fill="FFFFFF"/>
        </w:rPr>
        <w:t>―</w:t>
      </w:r>
      <w:r w:rsidRPr="00E3691F">
        <w:rPr>
          <w:rFonts w:ascii="Merriweather" w:hAnsi="Merriweather"/>
          <w:b/>
          <w:bCs/>
          <w:color w:val="181818"/>
          <w:sz w:val="21"/>
          <w:szCs w:val="21"/>
          <w:shd w:val="clear" w:color="auto" w:fill="FFFFFF"/>
        </w:rPr>
        <w:t> </w:t>
      </w:r>
      <w:r w:rsidRPr="00E3691F">
        <w:rPr>
          <w:rStyle w:val="authorortitle"/>
          <w:rFonts w:ascii="Lato" w:hAnsi="Lato"/>
          <w:b/>
          <w:bCs/>
          <w:color w:val="333333"/>
          <w:sz w:val="21"/>
          <w:szCs w:val="21"/>
          <w:shd w:val="clear" w:color="auto" w:fill="FFFFFF"/>
        </w:rPr>
        <w:t>Hendrith Vanlon Smith Jr, CEO of Mayflower-Plymouth</w:t>
      </w:r>
      <w:r w:rsidR="002F23FB" w:rsidRPr="00E3691F">
        <w:rPr>
          <w:b/>
          <w:bCs/>
          <w:sz w:val="40"/>
          <w:szCs w:val="40"/>
        </w:rPr>
        <w:br/>
      </w:r>
    </w:p>
    <w:p w14:paraId="1A13B037" w14:textId="56C40B89" w:rsidR="003D0CFF" w:rsidRPr="008B509C" w:rsidRDefault="002F23FB" w:rsidP="003D0CF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B509C">
        <w:rPr>
          <w:rFonts w:ascii="Times New Roman" w:hAnsi="Times New Roman" w:cs="Times New Roman"/>
          <w:sz w:val="24"/>
          <w:szCs w:val="24"/>
        </w:rPr>
        <w:t>Agrarian societies have existed for thousands of years, a society in which production of crops are of economic importance. From hunter gather societies transitioning into agricultural societies and agricultural societies transitioning into industrial</w:t>
      </w:r>
      <w:r w:rsidR="00BC165B">
        <w:rPr>
          <w:rFonts w:ascii="Times New Roman" w:hAnsi="Times New Roman" w:cs="Times New Roman"/>
          <w:sz w:val="24"/>
          <w:szCs w:val="24"/>
        </w:rPr>
        <w:t>,</w:t>
      </w:r>
      <w:r w:rsidRPr="008B509C">
        <w:rPr>
          <w:rFonts w:ascii="Times New Roman" w:hAnsi="Times New Roman" w:cs="Times New Roman"/>
          <w:sz w:val="24"/>
          <w:szCs w:val="24"/>
        </w:rPr>
        <w:t xml:space="preserve"> technologically driven societies. The development of superior crop varieties has in some sense always existed even if only as an idea. </w:t>
      </w:r>
    </w:p>
    <w:p w14:paraId="73904A13" w14:textId="0B3F1C91" w:rsidR="002F23FB" w:rsidRPr="008B509C" w:rsidRDefault="00E65D0C" w:rsidP="003D0CF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B509C">
        <w:rPr>
          <w:rFonts w:ascii="Times New Roman" w:hAnsi="Times New Roman" w:cs="Times New Roman"/>
          <w:sz w:val="24"/>
          <w:szCs w:val="24"/>
        </w:rPr>
        <w:t xml:space="preserve">A revolution in science occurred when a pioneer discovered a method to sequencing genomes </w:t>
      </w:r>
      <w:r w:rsidR="00D04698">
        <w:rPr>
          <w:rFonts w:ascii="Times New Roman" w:hAnsi="Times New Roman" w:cs="Times New Roman"/>
          <w:sz w:val="24"/>
          <w:szCs w:val="24"/>
        </w:rPr>
        <w:t xml:space="preserve">which led to a very expensive project. This project </w:t>
      </w:r>
      <w:r w:rsidR="006D2846">
        <w:rPr>
          <w:rFonts w:ascii="Times New Roman" w:hAnsi="Times New Roman" w:cs="Times New Roman"/>
          <w:sz w:val="24"/>
          <w:szCs w:val="24"/>
        </w:rPr>
        <w:t xml:space="preserve">was known as </w:t>
      </w:r>
      <w:r w:rsidRPr="008B509C">
        <w:rPr>
          <w:rFonts w:ascii="Times New Roman" w:hAnsi="Times New Roman" w:cs="Times New Roman"/>
          <w:sz w:val="24"/>
          <w:szCs w:val="24"/>
        </w:rPr>
        <w:t xml:space="preserve">“The Human Genome Project” which started in 1990 and which was completed in 2003.  However, the first plant </w:t>
      </w:r>
      <w:r w:rsidR="006D2846">
        <w:rPr>
          <w:rFonts w:ascii="Times New Roman" w:hAnsi="Times New Roman" w:cs="Times New Roman"/>
          <w:sz w:val="24"/>
          <w:szCs w:val="24"/>
        </w:rPr>
        <w:t xml:space="preserve">was not </w:t>
      </w:r>
      <w:r w:rsidRPr="008B509C">
        <w:rPr>
          <w:rFonts w:ascii="Times New Roman" w:hAnsi="Times New Roman" w:cs="Times New Roman"/>
          <w:sz w:val="24"/>
          <w:szCs w:val="24"/>
        </w:rPr>
        <w:t xml:space="preserve">sequenced </w:t>
      </w:r>
      <w:r w:rsidR="004120BD">
        <w:rPr>
          <w:rFonts w:ascii="Times New Roman" w:hAnsi="Times New Roman" w:cs="Times New Roman"/>
          <w:sz w:val="24"/>
          <w:szCs w:val="24"/>
        </w:rPr>
        <w:t xml:space="preserve">until </w:t>
      </w:r>
      <w:r w:rsidR="005764A7">
        <w:rPr>
          <w:rFonts w:ascii="Times New Roman" w:hAnsi="Times New Roman" w:cs="Times New Roman"/>
          <w:sz w:val="24"/>
          <w:szCs w:val="24"/>
        </w:rPr>
        <w:t xml:space="preserve">the year </w:t>
      </w:r>
      <w:r w:rsidR="003D0CFF" w:rsidRPr="008B509C">
        <w:rPr>
          <w:rFonts w:ascii="Times New Roman" w:hAnsi="Times New Roman" w:cs="Times New Roman"/>
          <w:sz w:val="24"/>
          <w:szCs w:val="24"/>
        </w:rPr>
        <w:t xml:space="preserve">2000, which was part of a </w:t>
      </w:r>
      <w:r w:rsidR="00F861CC" w:rsidRPr="008B509C">
        <w:rPr>
          <w:rFonts w:ascii="Times New Roman" w:hAnsi="Times New Roman" w:cs="Times New Roman"/>
          <w:sz w:val="24"/>
          <w:szCs w:val="24"/>
        </w:rPr>
        <w:t>five-year</w:t>
      </w:r>
      <w:r w:rsidR="003D0CFF" w:rsidRPr="008B509C">
        <w:rPr>
          <w:rFonts w:ascii="Times New Roman" w:hAnsi="Times New Roman" w:cs="Times New Roman"/>
          <w:sz w:val="24"/>
          <w:szCs w:val="24"/>
        </w:rPr>
        <w:t xml:space="preserve"> effort</w:t>
      </w:r>
      <w:r w:rsidR="005764A7">
        <w:rPr>
          <w:rFonts w:ascii="Times New Roman" w:hAnsi="Times New Roman" w:cs="Times New Roman"/>
          <w:sz w:val="24"/>
          <w:szCs w:val="24"/>
        </w:rPr>
        <w:t xml:space="preserve"> and </w:t>
      </w:r>
      <w:r w:rsidR="005764A7" w:rsidRPr="008B509C">
        <w:rPr>
          <w:rFonts w:ascii="Times New Roman" w:hAnsi="Times New Roman" w:cs="Times New Roman"/>
          <w:sz w:val="24"/>
          <w:szCs w:val="24"/>
        </w:rPr>
        <w:t>was published in Nature as a research article</w:t>
      </w:r>
      <w:r w:rsidR="003D0CFF" w:rsidRPr="008B509C">
        <w:rPr>
          <w:rFonts w:ascii="Times New Roman" w:hAnsi="Times New Roman" w:cs="Times New Roman"/>
          <w:sz w:val="24"/>
          <w:szCs w:val="24"/>
        </w:rPr>
        <w:t xml:space="preserve">. And </w:t>
      </w:r>
      <w:r w:rsidRPr="008B509C">
        <w:rPr>
          <w:rFonts w:ascii="Times New Roman" w:hAnsi="Times New Roman" w:cs="Times New Roman"/>
          <w:sz w:val="24"/>
          <w:szCs w:val="24"/>
        </w:rPr>
        <w:t xml:space="preserve">as technology improved the cost to </w:t>
      </w:r>
      <w:r w:rsidR="003D0CFF" w:rsidRPr="008B509C">
        <w:rPr>
          <w:rFonts w:ascii="Times New Roman" w:hAnsi="Times New Roman" w:cs="Times New Roman"/>
          <w:sz w:val="24"/>
          <w:szCs w:val="24"/>
        </w:rPr>
        <w:t>sequence genomes has</w:t>
      </w:r>
      <w:r w:rsidRPr="008B509C">
        <w:rPr>
          <w:rFonts w:ascii="Times New Roman" w:hAnsi="Times New Roman" w:cs="Times New Roman"/>
          <w:sz w:val="24"/>
          <w:szCs w:val="24"/>
        </w:rPr>
        <w:t xml:space="preserve"> dramatically decreased making it affordable for everyone to do it. L</w:t>
      </w:r>
      <w:r w:rsidR="002F23FB" w:rsidRPr="008B509C">
        <w:rPr>
          <w:rFonts w:ascii="Times New Roman" w:hAnsi="Times New Roman" w:cs="Times New Roman"/>
          <w:sz w:val="24"/>
          <w:szCs w:val="24"/>
        </w:rPr>
        <w:t xml:space="preserve">ow-cost genome sequencing of plant material </w:t>
      </w:r>
      <w:r w:rsidRPr="008B509C">
        <w:rPr>
          <w:rFonts w:ascii="Times New Roman" w:hAnsi="Times New Roman" w:cs="Times New Roman"/>
          <w:sz w:val="24"/>
          <w:szCs w:val="24"/>
        </w:rPr>
        <w:t>allows scientists to investigate fundamental questions of nature</w:t>
      </w:r>
      <w:r w:rsidR="003D0CFF" w:rsidRPr="008B509C">
        <w:rPr>
          <w:rFonts w:ascii="Times New Roman" w:hAnsi="Times New Roman" w:cs="Times New Roman"/>
          <w:sz w:val="24"/>
          <w:szCs w:val="24"/>
        </w:rPr>
        <w:t xml:space="preserve">. At PBGL most of the research covers mutations induced in a particular genome by </w:t>
      </w:r>
      <w:r w:rsidR="00332C4E">
        <w:rPr>
          <w:rFonts w:ascii="Times New Roman" w:hAnsi="Times New Roman" w:cs="Times New Roman"/>
          <w:sz w:val="24"/>
          <w:szCs w:val="24"/>
        </w:rPr>
        <w:t xml:space="preserve">gamma </w:t>
      </w:r>
      <w:r w:rsidR="003D0CFF" w:rsidRPr="008B509C">
        <w:rPr>
          <w:rFonts w:ascii="Times New Roman" w:hAnsi="Times New Roman" w:cs="Times New Roman"/>
          <w:sz w:val="24"/>
          <w:szCs w:val="24"/>
        </w:rPr>
        <w:t xml:space="preserve">irradiation and its consequences. </w:t>
      </w:r>
    </w:p>
    <w:p w14:paraId="7C51E0B5" w14:textId="7E78828A" w:rsidR="003D0CFF" w:rsidRPr="008B509C" w:rsidRDefault="00F861CC" w:rsidP="003D0CF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B509C">
        <w:rPr>
          <w:rFonts w:ascii="Times New Roman" w:hAnsi="Times New Roman" w:cs="Times New Roman"/>
          <w:sz w:val="24"/>
          <w:szCs w:val="24"/>
        </w:rPr>
        <w:t>For me i</w:t>
      </w:r>
      <w:r w:rsidR="003D0CFF" w:rsidRPr="008B509C">
        <w:rPr>
          <w:rFonts w:ascii="Times New Roman" w:hAnsi="Times New Roman" w:cs="Times New Roman"/>
          <w:sz w:val="24"/>
          <w:szCs w:val="24"/>
        </w:rPr>
        <w:t xml:space="preserve">t is not enough to identify a mutation for mutations are everywhere in a sense on the genome. It much more difficult to say this mutation caused this </w:t>
      </w:r>
      <w:r w:rsidRPr="008B509C">
        <w:rPr>
          <w:rFonts w:ascii="Times New Roman" w:hAnsi="Times New Roman" w:cs="Times New Roman"/>
          <w:sz w:val="24"/>
          <w:szCs w:val="24"/>
        </w:rPr>
        <w:t>phenomenon</w:t>
      </w:r>
      <w:r w:rsidR="003D0CFF" w:rsidRPr="008B509C">
        <w:rPr>
          <w:rFonts w:ascii="Times New Roman" w:hAnsi="Times New Roman" w:cs="Times New Roman"/>
          <w:sz w:val="24"/>
          <w:szCs w:val="24"/>
        </w:rPr>
        <w:t xml:space="preserve"> in what I see or do not see</w:t>
      </w:r>
      <w:r w:rsidRPr="008B509C">
        <w:rPr>
          <w:rFonts w:ascii="Times New Roman" w:hAnsi="Times New Roman" w:cs="Times New Roman"/>
          <w:sz w:val="24"/>
          <w:szCs w:val="24"/>
        </w:rPr>
        <w:t xml:space="preserve"> and that there exists a valid justification to sufficiently explain it</w:t>
      </w:r>
      <w:r w:rsidR="003D0CFF" w:rsidRPr="008B509C">
        <w:rPr>
          <w:rFonts w:ascii="Times New Roman" w:hAnsi="Times New Roman" w:cs="Times New Roman"/>
          <w:sz w:val="24"/>
          <w:szCs w:val="24"/>
        </w:rPr>
        <w:t xml:space="preserve">. Developing software tools to better analyse </w:t>
      </w:r>
      <w:r w:rsidRPr="008B509C">
        <w:rPr>
          <w:rFonts w:ascii="Times New Roman" w:hAnsi="Times New Roman" w:cs="Times New Roman"/>
          <w:sz w:val="24"/>
          <w:szCs w:val="24"/>
        </w:rPr>
        <w:t xml:space="preserve">and manage </w:t>
      </w:r>
      <w:r w:rsidR="003D0CFF" w:rsidRPr="008B509C">
        <w:rPr>
          <w:rFonts w:ascii="Times New Roman" w:hAnsi="Times New Roman" w:cs="Times New Roman"/>
          <w:sz w:val="24"/>
          <w:szCs w:val="24"/>
        </w:rPr>
        <w:t>big data generated from these experiments is</w:t>
      </w:r>
      <w:r w:rsidRPr="008B509C">
        <w:rPr>
          <w:rFonts w:ascii="Times New Roman" w:hAnsi="Times New Roman" w:cs="Times New Roman"/>
          <w:sz w:val="24"/>
          <w:szCs w:val="24"/>
        </w:rPr>
        <w:t xml:space="preserve"> necessary to continue in genetics research. I would hypothesize the growth of this data is exponential and finding ways to manage it better is perhaps more important than just analysis.</w:t>
      </w:r>
    </w:p>
    <w:p w14:paraId="7034D3E1" w14:textId="6019AB65" w:rsidR="00F861CC" w:rsidRPr="008B509C" w:rsidRDefault="00F861CC" w:rsidP="003D0CF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B509C">
        <w:rPr>
          <w:rFonts w:ascii="Times New Roman" w:hAnsi="Times New Roman" w:cs="Times New Roman"/>
          <w:sz w:val="24"/>
          <w:szCs w:val="24"/>
        </w:rPr>
        <w:t xml:space="preserve">At PBGL I was tasked with training in multiple programming languages like Python, R, Snakemake, Bash, </w:t>
      </w:r>
      <w:r w:rsidR="00B072D0">
        <w:rPr>
          <w:rFonts w:ascii="Times New Roman" w:hAnsi="Times New Roman" w:cs="Times New Roman"/>
          <w:sz w:val="24"/>
          <w:szCs w:val="24"/>
        </w:rPr>
        <w:t xml:space="preserve">all </w:t>
      </w:r>
      <w:r w:rsidR="00FA6435">
        <w:rPr>
          <w:rFonts w:ascii="Times New Roman" w:hAnsi="Times New Roman" w:cs="Times New Roman"/>
          <w:sz w:val="24"/>
          <w:szCs w:val="24"/>
        </w:rPr>
        <w:t>while working on a</w:t>
      </w:r>
      <w:r w:rsidR="00376742" w:rsidRPr="008B509C">
        <w:rPr>
          <w:rFonts w:ascii="Times New Roman" w:hAnsi="Times New Roman" w:cs="Times New Roman"/>
          <w:sz w:val="24"/>
          <w:szCs w:val="24"/>
        </w:rPr>
        <w:t xml:space="preserve"> </w:t>
      </w:r>
      <w:r w:rsidRPr="008B509C">
        <w:rPr>
          <w:rFonts w:ascii="Times New Roman" w:hAnsi="Times New Roman" w:cs="Times New Roman"/>
          <w:sz w:val="24"/>
          <w:szCs w:val="24"/>
        </w:rPr>
        <w:t>Linux</w:t>
      </w:r>
      <w:r w:rsidR="00376742" w:rsidRPr="008B509C">
        <w:rPr>
          <w:rFonts w:ascii="Times New Roman" w:hAnsi="Times New Roman" w:cs="Times New Roman"/>
          <w:sz w:val="24"/>
          <w:szCs w:val="24"/>
        </w:rPr>
        <w:t xml:space="preserve"> O</w:t>
      </w:r>
      <w:r w:rsidR="00FA6435">
        <w:rPr>
          <w:rFonts w:ascii="Times New Roman" w:hAnsi="Times New Roman" w:cs="Times New Roman"/>
          <w:sz w:val="24"/>
          <w:szCs w:val="24"/>
        </w:rPr>
        <w:t xml:space="preserve">perating </w:t>
      </w:r>
      <w:r w:rsidR="00376742" w:rsidRPr="008B509C">
        <w:rPr>
          <w:rFonts w:ascii="Times New Roman" w:hAnsi="Times New Roman" w:cs="Times New Roman"/>
          <w:sz w:val="24"/>
          <w:szCs w:val="24"/>
        </w:rPr>
        <w:t>S</w:t>
      </w:r>
      <w:r w:rsidR="00FA6435">
        <w:rPr>
          <w:rFonts w:ascii="Times New Roman" w:hAnsi="Times New Roman" w:cs="Times New Roman"/>
          <w:sz w:val="24"/>
          <w:szCs w:val="24"/>
        </w:rPr>
        <w:t>ystem</w:t>
      </w:r>
      <w:r w:rsidRPr="008B509C">
        <w:rPr>
          <w:rFonts w:ascii="Times New Roman" w:hAnsi="Times New Roman" w:cs="Times New Roman"/>
          <w:sz w:val="24"/>
          <w:szCs w:val="24"/>
        </w:rPr>
        <w:t xml:space="preserve">. </w:t>
      </w:r>
      <w:r w:rsidR="00376742" w:rsidRPr="008B509C">
        <w:rPr>
          <w:rFonts w:ascii="Times New Roman" w:hAnsi="Times New Roman" w:cs="Times New Roman"/>
          <w:sz w:val="24"/>
          <w:szCs w:val="24"/>
        </w:rPr>
        <w:t>All</w:t>
      </w:r>
      <w:r w:rsidRPr="008B509C">
        <w:rPr>
          <w:rFonts w:ascii="Times New Roman" w:hAnsi="Times New Roman" w:cs="Times New Roman"/>
          <w:sz w:val="24"/>
          <w:szCs w:val="24"/>
        </w:rPr>
        <w:t xml:space="preserve"> these languages </w:t>
      </w:r>
      <w:r w:rsidR="00376742" w:rsidRPr="008B509C">
        <w:rPr>
          <w:rFonts w:ascii="Times New Roman" w:hAnsi="Times New Roman" w:cs="Times New Roman"/>
          <w:sz w:val="24"/>
          <w:szCs w:val="24"/>
        </w:rPr>
        <w:t>have their points of integration and in my opinion not one is any better than the other. In my internship I have found numerous coding scripts all of which work as intended</w:t>
      </w:r>
      <w:r w:rsidR="00A85B97">
        <w:rPr>
          <w:rFonts w:ascii="Times New Roman" w:hAnsi="Times New Roman" w:cs="Times New Roman"/>
          <w:sz w:val="24"/>
          <w:szCs w:val="24"/>
        </w:rPr>
        <w:t>, albeit not without an occasional bug</w:t>
      </w:r>
      <w:r w:rsidR="00376742" w:rsidRPr="008B509C">
        <w:rPr>
          <w:rFonts w:ascii="Times New Roman" w:hAnsi="Times New Roman" w:cs="Times New Roman"/>
          <w:sz w:val="24"/>
          <w:szCs w:val="24"/>
        </w:rPr>
        <w:t xml:space="preserve">. However, adapting it to the laboratories main objectives requires a bit of finesse. Overall, my biggest contribution was discovering existing data analysis tools and adapting them to the work here at PBGL. I wanted to make a workflow that anybody can understand </w:t>
      </w:r>
      <w:r w:rsidR="00084022">
        <w:rPr>
          <w:rFonts w:ascii="Times New Roman" w:hAnsi="Times New Roman" w:cs="Times New Roman"/>
          <w:sz w:val="24"/>
          <w:szCs w:val="24"/>
        </w:rPr>
        <w:t xml:space="preserve">and use, </w:t>
      </w:r>
      <w:r w:rsidR="00376742" w:rsidRPr="008B509C">
        <w:rPr>
          <w:rFonts w:ascii="Times New Roman" w:hAnsi="Times New Roman" w:cs="Times New Roman"/>
          <w:sz w:val="24"/>
          <w:szCs w:val="24"/>
        </w:rPr>
        <w:t xml:space="preserve">even someone who does not have a background in Bioinformatics.  </w:t>
      </w:r>
    </w:p>
    <w:p w14:paraId="589A92AC" w14:textId="18412044" w:rsidR="00632EBE" w:rsidRDefault="00632EBE" w:rsidP="00C6381B">
      <w:pPr>
        <w:rPr>
          <w:sz w:val="24"/>
          <w:szCs w:val="24"/>
        </w:rPr>
      </w:pPr>
    </w:p>
    <w:p w14:paraId="157F85FB" w14:textId="1B6F1132" w:rsidR="00991DC2" w:rsidRDefault="00991DC2" w:rsidP="00C6381B">
      <w:pPr>
        <w:rPr>
          <w:sz w:val="24"/>
          <w:szCs w:val="24"/>
        </w:rPr>
      </w:pPr>
    </w:p>
    <w:p w14:paraId="0EF35AE6" w14:textId="19616773" w:rsidR="00991DC2" w:rsidRDefault="00991DC2" w:rsidP="00C6381B">
      <w:pPr>
        <w:rPr>
          <w:sz w:val="24"/>
          <w:szCs w:val="24"/>
        </w:rPr>
      </w:pPr>
    </w:p>
    <w:p w14:paraId="6FC3A5B2" w14:textId="77777777" w:rsidR="008B509C" w:rsidDel="00560F51" w:rsidRDefault="008B509C" w:rsidP="003D0CFF">
      <w:pPr>
        <w:ind w:firstLine="720"/>
        <w:rPr>
          <w:del w:id="20" w:author="HALL, Michael" w:date="2022-07-26T11:14:00Z"/>
          <w:sz w:val="24"/>
          <w:szCs w:val="24"/>
        </w:rPr>
      </w:pPr>
    </w:p>
    <w:p w14:paraId="53C56445" w14:textId="56A47C5D" w:rsidR="00632EBE" w:rsidDel="00560F51" w:rsidRDefault="00632EBE" w:rsidP="003D0CFF">
      <w:pPr>
        <w:ind w:firstLine="720"/>
        <w:rPr>
          <w:del w:id="21" w:author="HALL, Michael" w:date="2022-07-26T11:14:00Z"/>
          <w:sz w:val="24"/>
          <w:szCs w:val="24"/>
        </w:rPr>
      </w:pPr>
    </w:p>
    <w:p w14:paraId="7F43D8B1" w14:textId="68DD077E" w:rsidR="00632EBE" w:rsidDel="00560F51" w:rsidRDefault="00632EBE" w:rsidP="003D0CFF">
      <w:pPr>
        <w:ind w:firstLine="720"/>
        <w:rPr>
          <w:del w:id="22" w:author="HALL, Michael" w:date="2022-07-26T11:14:00Z"/>
          <w:sz w:val="24"/>
          <w:szCs w:val="24"/>
        </w:rPr>
      </w:pPr>
    </w:p>
    <w:p w14:paraId="02755D18" w14:textId="6B811FE8" w:rsidR="00632EBE" w:rsidDel="00560F51" w:rsidRDefault="00632EBE" w:rsidP="003D0CFF">
      <w:pPr>
        <w:ind w:firstLine="720"/>
        <w:rPr>
          <w:del w:id="23" w:author="HALL, Michael" w:date="2022-07-26T11:14:00Z"/>
          <w:sz w:val="24"/>
          <w:szCs w:val="24"/>
        </w:rPr>
      </w:pPr>
    </w:p>
    <w:p w14:paraId="53B1FE58" w14:textId="6E77587F" w:rsidR="00632EBE" w:rsidDel="00560F51" w:rsidRDefault="00632EBE" w:rsidP="003D0CFF">
      <w:pPr>
        <w:ind w:firstLine="720"/>
        <w:rPr>
          <w:del w:id="24" w:author="HALL, Michael" w:date="2022-07-26T11:14:00Z"/>
          <w:sz w:val="24"/>
          <w:szCs w:val="24"/>
        </w:rPr>
      </w:pPr>
    </w:p>
    <w:p w14:paraId="35F344E5" w14:textId="64500220" w:rsidR="009C4963" w:rsidRDefault="009C4963" w:rsidP="00C6381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BACKGROUND</w:t>
      </w:r>
    </w:p>
    <w:p w14:paraId="3B66EFD0" w14:textId="1680F3F1" w:rsidR="005F0312" w:rsidRPr="00E3691F" w:rsidRDefault="005F0312" w:rsidP="00C6381B">
      <w:pPr>
        <w:rPr>
          <w:i/>
          <w:iCs/>
          <w:sz w:val="24"/>
          <w:szCs w:val="24"/>
        </w:rPr>
      </w:pPr>
      <w:r w:rsidRPr="00E3691F">
        <w:rPr>
          <w:i/>
          <w:iCs/>
          <w:sz w:val="24"/>
          <w:szCs w:val="24"/>
        </w:rPr>
        <w:t>“Open source is a development methodology; free software is a social movement.”</w:t>
      </w:r>
    </w:p>
    <w:p w14:paraId="6C1B2835" w14:textId="02C7E4E8" w:rsidR="005F0312" w:rsidRPr="00E3691F" w:rsidRDefault="00A869BF" w:rsidP="00C6381B">
      <w:pPr>
        <w:rPr>
          <w:b/>
          <w:bCs/>
          <w:sz w:val="24"/>
          <w:szCs w:val="24"/>
        </w:rPr>
      </w:pPr>
      <w:r w:rsidRPr="00E3691F">
        <w:rPr>
          <w:b/>
          <w:bCs/>
          <w:sz w:val="24"/>
          <w:szCs w:val="24"/>
        </w:rPr>
        <w:t>Richard Stallman</w:t>
      </w:r>
    </w:p>
    <w:p w14:paraId="49A55798" w14:textId="671E4EB7" w:rsidR="0098545C" w:rsidRDefault="0098545C" w:rsidP="00C6381B">
      <w:pPr>
        <w:rPr>
          <w:sz w:val="24"/>
          <w:szCs w:val="24"/>
        </w:rPr>
      </w:pPr>
    </w:p>
    <w:p w14:paraId="10BEB3ED" w14:textId="7F794FFB" w:rsidR="0098545C" w:rsidRDefault="0098545C" w:rsidP="00C6381B">
      <w:pPr>
        <w:rPr>
          <w:sz w:val="24"/>
          <w:szCs w:val="24"/>
        </w:rPr>
      </w:pPr>
      <w:r>
        <w:rPr>
          <w:sz w:val="24"/>
          <w:szCs w:val="24"/>
        </w:rPr>
        <w:t>Computer Science</w:t>
      </w:r>
      <w:r w:rsidR="0071615B" w:rsidRPr="0063537F">
        <w:rPr>
          <w:b/>
          <w:bCs/>
          <w:sz w:val="24"/>
          <w:szCs w:val="24"/>
        </w:rPr>
        <w:t xml:space="preserve"> </w:t>
      </w:r>
      <w:r w:rsidR="0071615B" w:rsidRPr="0063537F">
        <w:rPr>
          <w:sz w:val="24"/>
          <w:szCs w:val="24"/>
        </w:rPr>
        <w:t>rules</w:t>
      </w:r>
      <w:r w:rsidR="0071615B">
        <w:rPr>
          <w:sz w:val="24"/>
          <w:szCs w:val="24"/>
        </w:rPr>
        <w:t xml:space="preserve"> and</w:t>
      </w:r>
      <w:r>
        <w:rPr>
          <w:sz w:val="24"/>
          <w:szCs w:val="24"/>
        </w:rPr>
        <w:t xml:space="preserve"> related </w:t>
      </w:r>
      <w:r w:rsidR="003F3367">
        <w:rPr>
          <w:sz w:val="24"/>
          <w:szCs w:val="24"/>
        </w:rPr>
        <w:t>data workflows:</w:t>
      </w:r>
    </w:p>
    <w:p w14:paraId="7C8BAE8E" w14:textId="71B52D96" w:rsidR="003F3367" w:rsidRDefault="003F3367" w:rsidP="003F336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Clone a repository from Github</w:t>
      </w:r>
    </w:p>
    <w:p w14:paraId="4EA2B8F2" w14:textId="331ED534" w:rsidR="00320A83" w:rsidRDefault="00320A83" w:rsidP="003F336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Create an environment of </w:t>
      </w:r>
      <w:r w:rsidR="0059202A">
        <w:rPr>
          <w:sz w:val="24"/>
          <w:szCs w:val="24"/>
        </w:rPr>
        <w:t>prerequisite software packages</w:t>
      </w:r>
    </w:p>
    <w:p w14:paraId="3314B6CC" w14:textId="62E97A05" w:rsidR="0059202A" w:rsidRDefault="00112789" w:rsidP="003F336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Populate configuration files </w:t>
      </w:r>
      <w:r w:rsidR="00C002EF">
        <w:rPr>
          <w:sz w:val="24"/>
          <w:szCs w:val="24"/>
        </w:rPr>
        <w:t>with</w:t>
      </w:r>
      <w:r w:rsidR="00EC01AB">
        <w:rPr>
          <w:sz w:val="24"/>
          <w:szCs w:val="24"/>
        </w:rPr>
        <w:t xml:space="preserve"> its necessary </w:t>
      </w:r>
      <w:r>
        <w:rPr>
          <w:sz w:val="24"/>
          <w:szCs w:val="24"/>
        </w:rPr>
        <w:t>specifications</w:t>
      </w:r>
    </w:p>
    <w:p w14:paraId="0C00F702" w14:textId="7D29CCA6" w:rsidR="00112789" w:rsidRDefault="00112789" w:rsidP="003F336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Import external data sources</w:t>
      </w:r>
      <w:r w:rsidR="00C52BF1">
        <w:rPr>
          <w:sz w:val="24"/>
          <w:szCs w:val="24"/>
        </w:rPr>
        <w:t xml:space="preserve"> such as import files etc.</w:t>
      </w:r>
    </w:p>
    <w:p w14:paraId="29711CC2" w14:textId="28A77F87" w:rsidR="00112789" w:rsidRDefault="00C002EF" w:rsidP="003F3367">
      <w:pPr>
        <w:pStyle w:val="ListParagraph"/>
        <w:numPr>
          <w:ilvl w:val="0"/>
          <w:numId w:val="2"/>
        </w:numPr>
        <w:rPr>
          <w:ins w:id="25" w:author="HALL, Michael" w:date="2022-07-26T08:59:00Z"/>
          <w:sz w:val="24"/>
          <w:szCs w:val="24"/>
        </w:rPr>
      </w:pPr>
      <w:r>
        <w:rPr>
          <w:sz w:val="24"/>
          <w:szCs w:val="24"/>
        </w:rPr>
        <w:t>Run the</w:t>
      </w:r>
      <w:r w:rsidR="009D77DC">
        <w:rPr>
          <w:sz w:val="24"/>
          <w:szCs w:val="24"/>
        </w:rPr>
        <w:t xml:space="preserve"> software</w:t>
      </w:r>
    </w:p>
    <w:p w14:paraId="3CD43051" w14:textId="1B2E4DB8" w:rsidR="00CA6A99" w:rsidRDefault="00CA6A99" w:rsidP="00CA6A99">
      <w:pPr>
        <w:rPr>
          <w:ins w:id="26" w:author="HALL, Michael" w:date="2022-07-26T08:59:00Z"/>
          <w:sz w:val="24"/>
          <w:szCs w:val="24"/>
        </w:rPr>
      </w:pPr>
    </w:p>
    <w:p w14:paraId="5A6847B6" w14:textId="0EE1A540" w:rsidR="00CA6A99" w:rsidRDefault="00CA6A99" w:rsidP="00CA6A99">
      <w:pPr>
        <w:rPr>
          <w:ins w:id="27" w:author="HALL, Michael" w:date="2022-07-26T08:59:00Z"/>
          <w:b/>
          <w:bCs/>
          <w:sz w:val="40"/>
          <w:szCs w:val="40"/>
        </w:rPr>
      </w:pPr>
      <w:ins w:id="28" w:author="HALL, Michael" w:date="2022-07-26T08:59:00Z">
        <w:r>
          <w:rPr>
            <w:b/>
            <w:bCs/>
            <w:sz w:val="40"/>
            <w:szCs w:val="40"/>
          </w:rPr>
          <w:t>Software and Documentation</w:t>
        </w:r>
      </w:ins>
    </w:p>
    <w:p w14:paraId="018D4A44" w14:textId="291D6619" w:rsidR="00CA6A99" w:rsidRDefault="006D5F9B" w:rsidP="00CA6A99">
      <w:pPr>
        <w:rPr>
          <w:ins w:id="29" w:author="HALL, Michael" w:date="2022-07-26T08:59:00Z"/>
          <w:sz w:val="24"/>
          <w:szCs w:val="24"/>
        </w:rPr>
      </w:pPr>
      <w:ins w:id="30" w:author="HALL, Michael" w:date="2022-07-26T08:59:00Z">
        <w:r>
          <w:rPr>
            <w:sz w:val="24"/>
            <w:szCs w:val="24"/>
          </w:rPr>
          <w:t>To find all software I worked on please visit my github page.</w:t>
        </w:r>
      </w:ins>
      <w:ins w:id="31" w:author="HALL, Michael" w:date="2022-07-26T09:01:00Z">
        <w:r w:rsidR="00240ED9">
          <w:rPr>
            <w:sz w:val="24"/>
            <w:szCs w:val="24"/>
          </w:rPr>
          <w:t xml:space="preserve"> Not every repository</w:t>
        </w:r>
        <w:r w:rsidR="0081276D">
          <w:rPr>
            <w:sz w:val="24"/>
            <w:szCs w:val="24"/>
          </w:rPr>
          <w:t xml:space="preserve"> is complete, however, I used it as a </w:t>
        </w:r>
      </w:ins>
      <w:r w:rsidR="00ED089A">
        <w:rPr>
          <w:sz w:val="24"/>
          <w:szCs w:val="24"/>
        </w:rPr>
        <w:t xml:space="preserve">data science </w:t>
      </w:r>
      <w:r w:rsidR="00A32684">
        <w:rPr>
          <w:sz w:val="24"/>
          <w:szCs w:val="24"/>
        </w:rPr>
        <w:t>journal,</w:t>
      </w:r>
      <w:r w:rsidR="00ED089A">
        <w:rPr>
          <w:sz w:val="24"/>
          <w:szCs w:val="24"/>
        </w:rPr>
        <w:t xml:space="preserve"> and you can reference it</w:t>
      </w:r>
      <w:ins w:id="32" w:author="HALL, Michael" w:date="2022-07-26T09:01:00Z">
        <w:r w:rsidR="0081276D">
          <w:rPr>
            <w:sz w:val="24"/>
            <w:szCs w:val="24"/>
          </w:rPr>
          <w:t xml:space="preserve"> too. </w:t>
        </w:r>
      </w:ins>
    </w:p>
    <w:p w14:paraId="6F7AF896" w14:textId="7D96FAA7" w:rsidR="006D5F9B" w:rsidRDefault="006D5F9B" w:rsidP="00CA6A99">
      <w:pPr>
        <w:rPr>
          <w:sz w:val="24"/>
          <w:szCs w:val="24"/>
        </w:rPr>
      </w:pPr>
      <w:ins w:id="33" w:author="HALL, Michael" w:date="2022-07-26T09:00:00Z">
        <w:r>
          <w:rPr>
            <w:sz w:val="24"/>
            <w:szCs w:val="24"/>
          </w:rPr>
          <w:fldChar w:fldCharType="begin"/>
        </w:r>
        <w:r>
          <w:rPr>
            <w:sz w:val="24"/>
            <w:szCs w:val="24"/>
          </w:rPr>
          <w:instrText xml:space="preserve"> HYPERLINK "https://github.com/PBGLMichaelHall" </w:instrText>
        </w:r>
        <w:r>
          <w:rPr>
            <w:sz w:val="24"/>
            <w:szCs w:val="24"/>
          </w:rPr>
          <w:fldChar w:fldCharType="separate"/>
        </w:r>
        <w:r w:rsidRPr="006D5F9B">
          <w:rPr>
            <w:rStyle w:val="Hyperlink"/>
            <w:sz w:val="24"/>
            <w:szCs w:val="24"/>
          </w:rPr>
          <w:t>GithubPageSofwareDocumentation</w:t>
        </w:r>
        <w:r>
          <w:rPr>
            <w:sz w:val="24"/>
            <w:szCs w:val="24"/>
          </w:rPr>
          <w:fldChar w:fldCharType="end"/>
        </w:r>
      </w:ins>
    </w:p>
    <w:p w14:paraId="37211252" w14:textId="2EC07561" w:rsidR="00BF5A03" w:rsidRDefault="00BF5A03" w:rsidP="00BF5A03">
      <w:pPr>
        <w:rPr>
          <w:sz w:val="24"/>
          <w:szCs w:val="24"/>
        </w:rPr>
      </w:pPr>
    </w:p>
    <w:p w14:paraId="2863D518" w14:textId="5128E001" w:rsidR="00BF5A03" w:rsidRDefault="00BF5A03" w:rsidP="00BF5A03">
      <w:pPr>
        <w:rPr>
          <w:sz w:val="24"/>
          <w:szCs w:val="24"/>
        </w:rPr>
      </w:pPr>
    </w:p>
    <w:p w14:paraId="28267928" w14:textId="77777777" w:rsidR="00BF5A03" w:rsidRPr="006D5F9B" w:rsidRDefault="00BF5A03" w:rsidP="00BF5A03">
      <w:pPr>
        <w:rPr>
          <w:sz w:val="24"/>
          <w:szCs w:val="24"/>
          <w:rPrChange w:id="34" w:author="HALL, Michael" w:date="2022-07-26T08:59:00Z">
            <w:rPr/>
          </w:rPrChange>
        </w:rPr>
      </w:pPr>
    </w:p>
    <w:p w14:paraId="04AFBE4B" w14:textId="533748FB" w:rsidR="009D77DC" w:rsidRDefault="009D77DC" w:rsidP="009D77DC">
      <w:pPr>
        <w:rPr>
          <w:sz w:val="24"/>
          <w:szCs w:val="24"/>
        </w:rPr>
      </w:pPr>
    </w:p>
    <w:p w14:paraId="0AF7A6E5" w14:textId="77777777" w:rsidR="009D77DC" w:rsidRPr="009D77DC" w:rsidRDefault="009D77DC" w:rsidP="009D77DC">
      <w:pPr>
        <w:rPr>
          <w:sz w:val="24"/>
          <w:szCs w:val="24"/>
        </w:rPr>
      </w:pPr>
    </w:p>
    <w:p w14:paraId="08758F07" w14:textId="222990B7" w:rsidR="009C4963" w:rsidRDefault="009C4963" w:rsidP="003D0CFF">
      <w:pPr>
        <w:ind w:firstLine="720"/>
        <w:rPr>
          <w:b/>
          <w:bCs/>
          <w:sz w:val="40"/>
          <w:szCs w:val="40"/>
        </w:rPr>
      </w:pPr>
    </w:p>
    <w:p w14:paraId="2FA1914D" w14:textId="77777777" w:rsidR="00C6381B" w:rsidRPr="00C6381B" w:rsidRDefault="00C6381B" w:rsidP="00C6381B">
      <w:pPr>
        <w:rPr>
          <w:sz w:val="40"/>
          <w:szCs w:val="40"/>
        </w:rPr>
      </w:pPr>
    </w:p>
    <w:p w14:paraId="2DBE3C75" w14:textId="77777777" w:rsidR="009C4963" w:rsidRDefault="009C4963" w:rsidP="003D0CFF">
      <w:pPr>
        <w:ind w:firstLine="720"/>
        <w:rPr>
          <w:b/>
          <w:bCs/>
          <w:sz w:val="40"/>
          <w:szCs w:val="40"/>
        </w:rPr>
      </w:pPr>
    </w:p>
    <w:p w14:paraId="16E8C832" w14:textId="77777777" w:rsidR="009C4963" w:rsidRDefault="009C4963" w:rsidP="003D0CFF">
      <w:pPr>
        <w:ind w:firstLine="720"/>
        <w:rPr>
          <w:b/>
          <w:bCs/>
          <w:sz w:val="40"/>
          <w:szCs w:val="40"/>
        </w:rPr>
      </w:pPr>
    </w:p>
    <w:p w14:paraId="0572891C" w14:textId="77777777" w:rsidR="009C4963" w:rsidRDefault="009C4963" w:rsidP="003D0CFF">
      <w:pPr>
        <w:ind w:firstLine="720"/>
        <w:rPr>
          <w:b/>
          <w:bCs/>
          <w:sz w:val="40"/>
          <w:szCs w:val="40"/>
        </w:rPr>
      </w:pPr>
    </w:p>
    <w:p w14:paraId="252F859C" w14:textId="469A47D7" w:rsidR="009C4963" w:rsidRDefault="009C4963" w:rsidP="002F51EC">
      <w:pPr>
        <w:rPr>
          <w:b/>
          <w:bCs/>
          <w:sz w:val="40"/>
          <w:szCs w:val="40"/>
        </w:rPr>
      </w:pPr>
    </w:p>
    <w:p w14:paraId="27C2E976" w14:textId="30F0E428" w:rsidR="002F51EC" w:rsidRDefault="002F51EC" w:rsidP="00C753AB">
      <w:pPr>
        <w:rPr>
          <w:b/>
          <w:bCs/>
          <w:sz w:val="40"/>
          <w:szCs w:val="40"/>
        </w:rPr>
      </w:pPr>
    </w:p>
    <w:p w14:paraId="246DB091" w14:textId="77777777" w:rsidR="00C753AB" w:rsidDel="00560F51" w:rsidRDefault="00C753AB" w:rsidP="003D0CFF">
      <w:pPr>
        <w:ind w:firstLine="720"/>
        <w:rPr>
          <w:del w:id="35" w:author="HALL, Michael" w:date="2022-07-26T11:14:00Z"/>
          <w:b/>
          <w:bCs/>
          <w:sz w:val="40"/>
          <w:szCs w:val="40"/>
        </w:rPr>
      </w:pPr>
    </w:p>
    <w:p w14:paraId="5A2F54B8" w14:textId="77777777" w:rsidR="009C4963" w:rsidDel="00560F51" w:rsidRDefault="009C4963" w:rsidP="003D0CFF">
      <w:pPr>
        <w:ind w:firstLine="720"/>
        <w:rPr>
          <w:del w:id="36" w:author="HALL, Michael" w:date="2022-07-26T11:14:00Z"/>
          <w:b/>
          <w:bCs/>
          <w:sz w:val="40"/>
          <w:szCs w:val="40"/>
        </w:rPr>
      </w:pPr>
    </w:p>
    <w:p w14:paraId="6536594E" w14:textId="77777777" w:rsidR="009C4963" w:rsidDel="00560F51" w:rsidRDefault="009C4963" w:rsidP="003D0CFF">
      <w:pPr>
        <w:ind w:firstLine="720"/>
        <w:rPr>
          <w:del w:id="37" w:author="HALL, Michael" w:date="2022-07-26T11:14:00Z"/>
          <w:b/>
          <w:bCs/>
          <w:sz w:val="40"/>
          <w:szCs w:val="40"/>
        </w:rPr>
      </w:pPr>
    </w:p>
    <w:p w14:paraId="18055A10" w14:textId="77777777" w:rsidR="009C4963" w:rsidDel="00560F51" w:rsidRDefault="009C4963" w:rsidP="003D0CFF">
      <w:pPr>
        <w:ind w:firstLine="720"/>
        <w:rPr>
          <w:del w:id="38" w:author="HALL, Michael" w:date="2022-07-26T11:14:00Z"/>
          <w:b/>
          <w:bCs/>
          <w:sz w:val="40"/>
          <w:szCs w:val="40"/>
        </w:rPr>
      </w:pPr>
    </w:p>
    <w:p w14:paraId="2F1299FB" w14:textId="3302C65C" w:rsidR="00632EBE" w:rsidRDefault="003D72D2">
      <w:pPr>
        <w:rPr>
          <w:b/>
          <w:bCs/>
          <w:sz w:val="40"/>
          <w:szCs w:val="40"/>
        </w:rPr>
        <w:pPrChange w:id="39" w:author="HALL, Michael" w:date="2022-07-26T11:14:00Z">
          <w:pPr>
            <w:ind w:firstLine="720"/>
          </w:pPr>
        </w:pPrChange>
      </w:pPr>
      <w:r>
        <w:rPr>
          <w:b/>
          <w:bCs/>
          <w:sz w:val="40"/>
          <w:szCs w:val="40"/>
        </w:rPr>
        <w:t>Software Tools for Genomic Data Analysis</w:t>
      </w:r>
    </w:p>
    <w:p w14:paraId="697A4955" w14:textId="135C3D24" w:rsidR="003D72D2" w:rsidRDefault="003D72D2" w:rsidP="003D0CFF">
      <w:pPr>
        <w:ind w:firstLine="720"/>
        <w:rPr>
          <w:b/>
          <w:bCs/>
          <w:sz w:val="40"/>
          <w:szCs w:val="40"/>
        </w:rPr>
      </w:pPr>
    </w:p>
    <w:p w14:paraId="54A239D6" w14:textId="417556CF" w:rsidR="003D72D2" w:rsidRDefault="00E41F3A" w:rsidP="003D0CFF"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A bug in software is </w:t>
      </w:r>
      <w:r w:rsidR="00F90343">
        <w:rPr>
          <w:sz w:val="24"/>
          <w:szCs w:val="24"/>
        </w:rPr>
        <w:t xml:space="preserve">common so </w:t>
      </w:r>
      <w:r w:rsidR="00945868">
        <w:rPr>
          <w:sz w:val="24"/>
          <w:szCs w:val="24"/>
        </w:rPr>
        <w:t xml:space="preserve">having ability to trouble shoot an issue is also important. Not everything works as expected. </w:t>
      </w:r>
    </w:p>
    <w:p w14:paraId="4D901C70" w14:textId="738581DF" w:rsidR="00971365" w:rsidRPr="00E3691F" w:rsidRDefault="00971365" w:rsidP="003D0CFF">
      <w:pPr>
        <w:ind w:firstLine="720"/>
        <w:rPr>
          <w:i/>
          <w:iCs/>
          <w:sz w:val="24"/>
          <w:szCs w:val="24"/>
        </w:rPr>
      </w:pPr>
      <w:r w:rsidRPr="00E3691F">
        <w:rPr>
          <w:i/>
          <w:iCs/>
          <w:sz w:val="24"/>
          <w:szCs w:val="24"/>
        </w:rPr>
        <w:t>“</w:t>
      </w:r>
      <w:r w:rsidR="0009763A" w:rsidRPr="00E3691F">
        <w:rPr>
          <w:i/>
          <w:iCs/>
          <w:sz w:val="24"/>
          <w:szCs w:val="24"/>
        </w:rPr>
        <w:t>Never allow the same bug to bite you twice”</w:t>
      </w:r>
    </w:p>
    <w:p w14:paraId="63D44849" w14:textId="49085384" w:rsidR="0009763A" w:rsidRPr="00E3691F" w:rsidRDefault="0009763A" w:rsidP="003D0CFF">
      <w:pPr>
        <w:ind w:firstLine="720"/>
        <w:rPr>
          <w:b/>
          <w:bCs/>
          <w:sz w:val="24"/>
          <w:szCs w:val="24"/>
        </w:rPr>
      </w:pPr>
      <w:r w:rsidRPr="00E3691F">
        <w:rPr>
          <w:b/>
          <w:bCs/>
          <w:i/>
          <w:iCs/>
          <w:sz w:val="24"/>
          <w:szCs w:val="24"/>
        </w:rPr>
        <w:t>Steve Maguire</w:t>
      </w:r>
    </w:p>
    <w:p w14:paraId="5F78BF93" w14:textId="77777777" w:rsidR="0009763A" w:rsidRDefault="0009763A" w:rsidP="0009763A">
      <w:pPr>
        <w:rPr>
          <w:sz w:val="24"/>
          <w:szCs w:val="24"/>
        </w:rPr>
      </w:pPr>
    </w:p>
    <w:p w14:paraId="7B4085FC" w14:textId="2C402AB3" w:rsidR="000E4D9F" w:rsidRDefault="004D74E3" w:rsidP="00384206">
      <w:pPr>
        <w:pStyle w:val="ListParagraph"/>
        <w:numPr>
          <w:ilvl w:val="0"/>
          <w:numId w:val="1"/>
        </w:numPr>
        <w:rPr>
          <w:sz w:val="24"/>
          <w:szCs w:val="24"/>
        </w:rPr>
      </w:pPr>
      <w:hyperlink r:id="rId9" w:anchor="figures-plots" w:history="1">
        <w:r w:rsidR="000E4D9F" w:rsidRPr="000E4D9F">
          <w:rPr>
            <w:rStyle w:val="Hyperlink"/>
            <w:sz w:val="24"/>
            <w:szCs w:val="24"/>
          </w:rPr>
          <w:t>Oxford Nanopore Quality Control Workflow</w:t>
        </w:r>
      </w:hyperlink>
      <w:r w:rsidR="00AE02AB">
        <w:rPr>
          <w:sz w:val="24"/>
          <w:szCs w:val="24"/>
        </w:rPr>
        <w:t>(FAST5)</w:t>
      </w:r>
      <m:oMath>
        <m:r>
          <w:rPr>
            <w:rFonts w:ascii="Cambria Math" w:hAnsi="Cambria Math"/>
            <w:sz w:val="24"/>
            <w:szCs w:val="24"/>
          </w:rPr>
          <m:t xml:space="preserve">   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1</m:t>
            </m:r>
          </m:sup>
        </m:sSup>
      </m:oMath>
    </w:p>
    <w:p w14:paraId="4E90B1A6" w14:textId="05C42C64" w:rsidR="00407C83" w:rsidRDefault="004D74E3" w:rsidP="00384206">
      <w:pPr>
        <w:pStyle w:val="ListParagraph"/>
        <w:numPr>
          <w:ilvl w:val="0"/>
          <w:numId w:val="1"/>
        </w:numPr>
        <w:rPr>
          <w:sz w:val="24"/>
          <w:szCs w:val="24"/>
        </w:rPr>
      </w:pPr>
      <w:hyperlink r:id="rId10" w:history="1">
        <w:r w:rsidR="005B4E5C" w:rsidRPr="005B4E5C">
          <w:rPr>
            <w:rStyle w:val="Hyperlink"/>
            <w:sz w:val="24"/>
            <w:szCs w:val="24"/>
          </w:rPr>
          <w:t>VCFHunter</w:t>
        </w:r>
      </w:hyperlink>
      <w:r w:rsidR="00AD18B1">
        <w:rPr>
          <w:sz w:val="24"/>
          <w:szCs w:val="24"/>
        </w:rPr>
        <w:t>(VCF)</w:t>
      </w:r>
      <w:r w:rsidR="00253C1A">
        <w:rPr>
          <w:sz w:val="24"/>
          <w:szCs w:val="24"/>
        </w:rPr>
        <w:t xml:space="preserve"> </w:t>
      </w:r>
      <w:bookmarkStart w:id="40" w:name="_Hlk109646886"/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</m:oMath>
      <w:bookmarkEnd w:id="40"/>
    </w:p>
    <w:p w14:paraId="4E7CC7D3" w14:textId="3B3BAF24" w:rsidR="001A3733" w:rsidRDefault="004D74E3" w:rsidP="00384206">
      <w:pPr>
        <w:pStyle w:val="ListParagraph"/>
        <w:numPr>
          <w:ilvl w:val="0"/>
          <w:numId w:val="1"/>
        </w:numPr>
        <w:rPr>
          <w:sz w:val="24"/>
          <w:szCs w:val="24"/>
        </w:rPr>
      </w:pPr>
      <w:hyperlink r:id="rId11" w:anchor="standard-output-clumpify-python" w:history="1">
        <w:r w:rsidR="001A3733" w:rsidRPr="001A3733">
          <w:rPr>
            <w:rStyle w:val="Hyperlink"/>
            <w:sz w:val="24"/>
            <w:szCs w:val="24"/>
          </w:rPr>
          <w:t>Copy Number Variants Sequence Analysis</w:t>
        </w:r>
      </w:hyperlink>
      <w:r w:rsidR="00AD18B1">
        <w:rPr>
          <w:sz w:val="24"/>
          <w:szCs w:val="24"/>
        </w:rPr>
        <w:t>(FASTQ)</w:t>
      </w:r>
      <w:r w:rsidR="00253C1A">
        <w:rPr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3</m:t>
            </m:r>
          </m:sup>
        </m:sSup>
      </m:oMath>
    </w:p>
    <w:p w14:paraId="6F185B80" w14:textId="4C269639" w:rsidR="00A115D3" w:rsidRPr="007F682A" w:rsidRDefault="004D74E3" w:rsidP="007F682A">
      <w:pPr>
        <w:pStyle w:val="ListParagraph"/>
        <w:numPr>
          <w:ilvl w:val="0"/>
          <w:numId w:val="1"/>
        </w:numPr>
        <w:rPr>
          <w:sz w:val="24"/>
          <w:szCs w:val="24"/>
        </w:rPr>
      </w:pPr>
      <w:hyperlink r:id="rId12" w:history="1">
        <w:r w:rsidR="00AA41BA" w:rsidRPr="00AA41BA">
          <w:rPr>
            <w:rStyle w:val="Hyperlink"/>
            <w:sz w:val="24"/>
            <w:szCs w:val="24"/>
          </w:rPr>
          <w:t>QTL_BSA_in_Python</w:t>
        </w:r>
      </w:hyperlink>
      <w:r w:rsidR="0068686B">
        <w:rPr>
          <w:sz w:val="24"/>
          <w:szCs w:val="24"/>
        </w:rPr>
        <w:t>(VCF)</w:t>
      </w:r>
      <w:r w:rsidR="00253C1A">
        <w:rPr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4</m:t>
            </m:r>
          </m:sup>
        </m:sSup>
      </m:oMath>
    </w:p>
    <w:p w14:paraId="26DA614D" w14:textId="797BC91B" w:rsidR="003953A7" w:rsidRDefault="004D74E3" w:rsidP="00384206">
      <w:pPr>
        <w:pStyle w:val="ListParagraph"/>
        <w:numPr>
          <w:ilvl w:val="0"/>
          <w:numId w:val="1"/>
        </w:numPr>
        <w:rPr>
          <w:sz w:val="24"/>
          <w:szCs w:val="24"/>
        </w:rPr>
      </w:pPr>
      <w:hyperlink r:id="rId13" w:history="1">
        <w:r w:rsidR="003953A7" w:rsidRPr="003953A7">
          <w:rPr>
            <w:rStyle w:val="Hyperlink"/>
            <w:sz w:val="24"/>
            <w:szCs w:val="24"/>
          </w:rPr>
          <w:t>QTLAlleleFrequenciesPlot</w:t>
        </w:r>
      </w:hyperlink>
      <w:r w:rsidR="0068686B">
        <w:rPr>
          <w:sz w:val="24"/>
          <w:szCs w:val="24"/>
        </w:rPr>
        <w:t>(VCF)</w:t>
      </w:r>
      <w:r w:rsidR="00253C1A">
        <w:rPr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5</m:t>
            </m:r>
          </m:sup>
        </m:sSup>
      </m:oMath>
    </w:p>
    <w:p w14:paraId="65BC5545" w14:textId="3E655AA0" w:rsidR="00CA348B" w:rsidRDefault="004D74E3" w:rsidP="00384206">
      <w:pPr>
        <w:pStyle w:val="ListParagraph"/>
        <w:numPr>
          <w:ilvl w:val="0"/>
          <w:numId w:val="1"/>
        </w:numPr>
        <w:rPr>
          <w:sz w:val="24"/>
          <w:szCs w:val="24"/>
        </w:rPr>
      </w:pPr>
      <w:hyperlink r:id="rId14" w:history="1">
        <w:r w:rsidR="00CA348B" w:rsidRPr="00CA348B">
          <w:rPr>
            <w:rStyle w:val="Hyperlink"/>
            <w:sz w:val="24"/>
            <w:szCs w:val="24"/>
          </w:rPr>
          <w:t>QTL_BSA-Sorghum</w:t>
        </w:r>
      </w:hyperlink>
      <w:r w:rsidR="00707D86">
        <w:rPr>
          <w:sz w:val="24"/>
          <w:szCs w:val="24"/>
        </w:rPr>
        <w:t>(VCF)</w:t>
      </w:r>
      <w:r w:rsidR="00253C1A">
        <w:rPr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6</m:t>
            </m:r>
          </m:sup>
        </m:sSup>
      </m:oMath>
    </w:p>
    <w:p w14:paraId="14424114" w14:textId="207885AA" w:rsidR="000D0252" w:rsidRDefault="008E0CC0" w:rsidP="000D0252">
      <w:pPr>
        <w:rPr>
          <w:sz w:val="24"/>
          <w:szCs w:val="24"/>
        </w:rPr>
      </w:pPr>
      <w:r>
        <w:rPr>
          <w:sz w:val="24"/>
          <w:szCs w:val="24"/>
        </w:rPr>
        <w:t xml:space="preserve">Most of these software tools are used in downstream analysis of genomic data. </w:t>
      </w:r>
      <w:r w:rsidR="000F4ECB">
        <w:rPr>
          <w:sz w:val="24"/>
          <w:szCs w:val="24"/>
        </w:rPr>
        <w:t>What I mean by this is after aligning your sample</w:t>
      </w:r>
      <w:r w:rsidR="00494AF5">
        <w:rPr>
          <w:sz w:val="24"/>
          <w:szCs w:val="24"/>
        </w:rPr>
        <w:t xml:space="preserve"> sequences (FASTQ) </w:t>
      </w:r>
      <w:r w:rsidR="000F4ECB">
        <w:rPr>
          <w:sz w:val="24"/>
          <w:szCs w:val="24"/>
        </w:rPr>
        <w:t xml:space="preserve">with a reference genome </w:t>
      </w:r>
      <w:r w:rsidR="00494AF5">
        <w:rPr>
          <w:sz w:val="24"/>
          <w:szCs w:val="24"/>
        </w:rPr>
        <w:t xml:space="preserve">(FASTA) </w:t>
      </w:r>
      <w:r w:rsidR="000F4ECB">
        <w:rPr>
          <w:sz w:val="24"/>
          <w:szCs w:val="24"/>
        </w:rPr>
        <w:t xml:space="preserve">a </w:t>
      </w:r>
      <w:r w:rsidR="00731B44">
        <w:rPr>
          <w:sz w:val="24"/>
          <w:szCs w:val="24"/>
        </w:rPr>
        <w:t xml:space="preserve">VCF file is made.  Which tool you use depends on </w:t>
      </w:r>
      <w:r w:rsidR="00135FD0">
        <w:rPr>
          <w:sz w:val="24"/>
          <w:szCs w:val="24"/>
        </w:rPr>
        <w:t xml:space="preserve">the question you </w:t>
      </w:r>
      <w:r w:rsidR="0027787B">
        <w:rPr>
          <w:sz w:val="24"/>
          <w:szCs w:val="24"/>
        </w:rPr>
        <w:t>want to</w:t>
      </w:r>
      <w:r w:rsidR="00135FD0">
        <w:rPr>
          <w:sz w:val="24"/>
          <w:szCs w:val="24"/>
        </w:rPr>
        <w:t xml:space="preserve"> answer</w:t>
      </w:r>
      <w:r w:rsidR="00731B44">
        <w:rPr>
          <w:sz w:val="24"/>
          <w:szCs w:val="24"/>
        </w:rPr>
        <w:t xml:space="preserve">. </w:t>
      </w:r>
    </w:p>
    <w:p w14:paraId="4AAC929D" w14:textId="77777777" w:rsidR="00E3691F" w:rsidRDefault="00E3691F" w:rsidP="000D0252">
      <w:pPr>
        <w:rPr>
          <w:sz w:val="24"/>
          <w:szCs w:val="24"/>
        </w:rPr>
      </w:pPr>
    </w:p>
    <w:p w14:paraId="2213A3F1" w14:textId="77777777" w:rsidR="00F63D39" w:rsidRPr="00E3691F" w:rsidRDefault="00F63D39" w:rsidP="00F63D39">
      <w:pPr>
        <w:rPr>
          <w:rFonts w:eastAsiaTheme="minorEastAsia"/>
          <w:i/>
          <w:iCs/>
          <w:sz w:val="24"/>
          <w:szCs w:val="24"/>
        </w:rPr>
      </w:pPr>
      <w:r w:rsidRPr="00E3691F">
        <w:rPr>
          <w:rFonts w:eastAsiaTheme="minorEastAsia"/>
          <w:i/>
          <w:iCs/>
          <w:sz w:val="24"/>
          <w:szCs w:val="24"/>
        </w:rPr>
        <w:t>“It is a capital mistake to theorize before one has data.”</w:t>
      </w:r>
    </w:p>
    <w:p w14:paraId="66850B2C" w14:textId="77777777" w:rsidR="00F63D39" w:rsidRPr="00E3691F" w:rsidRDefault="00F63D39" w:rsidP="00F63D39">
      <w:pPr>
        <w:rPr>
          <w:rFonts w:eastAsiaTheme="minorEastAsia"/>
          <w:b/>
          <w:bCs/>
          <w:i/>
          <w:iCs/>
          <w:sz w:val="24"/>
          <w:szCs w:val="24"/>
        </w:rPr>
      </w:pPr>
      <w:r w:rsidRPr="00E3691F">
        <w:rPr>
          <w:rFonts w:eastAsiaTheme="minorEastAsia"/>
          <w:b/>
          <w:bCs/>
          <w:i/>
          <w:iCs/>
          <w:sz w:val="24"/>
          <w:szCs w:val="24"/>
        </w:rPr>
        <w:t>Sherlock Holmes</w:t>
      </w:r>
    </w:p>
    <w:p w14:paraId="0EAD1BE4" w14:textId="77777777" w:rsidR="00F63D39" w:rsidRDefault="00F63D39" w:rsidP="000D0252">
      <w:pPr>
        <w:rPr>
          <w:sz w:val="24"/>
          <w:szCs w:val="24"/>
        </w:rPr>
      </w:pPr>
    </w:p>
    <w:p w14:paraId="20E3DE99" w14:textId="26C2F5BE" w:rsidR="00EF7EAD" w:rsidRPr="005B3243" w:rsidRDefault="004D74E3" w:rsidP="000D0252">
      <w:pPr>
        <w:rPr>
          <w:sz w:val="24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3</m:t>
            </m:r>
          </m:sup>
        </m:sSup>
        <m:r>
          <w:rPr>
            <w:rFonts w:ascii="Cambria Math" w:hAnsi="Cambria Math"/>
            <w:sz w:val="24"/>
            <w:szCs w:val="24"/>
          </w:rPr>
          <m:t>:</m:t>
        </m:r>
      </m:oMath>
      <w:r w:rsidR="005B3243">
        <w:rPr>
          <w:rFonts w:eastAsiaTheme="minorEastAsia"/>
          <w:sz w:val="24"/>
          <w:szCs w:val="24"/>
        </w:rPr>
        <w:t xml:space="preserve"> Full Stream Raw Data</w:t>
      </w:r>
    </w:p>
    <w:p w14:paraId="328B6CE6" w14:textId="6A591DFB" w:rsidR="00AE482F" w:rsidRDefault="004D74E3" w:rsidP="000D0252">
      <w:pPr>
        <w:rPr>
          <w:rFonts w:eastAsiaTheme="minorEastAsia"/>
          <w:sz w:val="24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/>
            <w:sz w:val="24"/>
            <w:szCs w:val="24"/>
          </w:rPr>
          <m:t>,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4</m:t>
            </m:r>
          </m:sup>
        </m:sSup>
        <m:r>
          <w:rPr>
            <w:rFonts w:ascii="Cambria Math" w:hAnsi="Cambria Math"/>
            <w:sz w:val="24"/>
            <w:szCs w:val="24"/>
          </w:rPr>
          <m:t>,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5</m:t>
            </m:r>
          </m:sup>
        </m:sSup>
        <m:r>
          <w:rPr>
            <w:rFonts w:ascii="Cambria Math" w:hAnsi="Cambria Math"/>
            <w:sz w:val="24"/>
            <w:szCs w:val="24"/>
          </w:rPr>
          <m:t>,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6</m:t>
            </m:r>
          </m:sup>
        </m:sSup>
        <m:r>
          <w:rPr>
            <w:rFonts w:ascii="Cambria Math" w:hAnsi="Cambria Math"/>
            <w:sz w:val="24"/>
            <w:szCs w:val="24"/>
          </w:rPr>
          <m:t>:</m:t>
        </m:r>
      </m:oMath>
      <w:r w:rsidR="004660C4">
        <w:rPr>
          <w:rFonts w:eastAsiaTheme="minorEastAsia"/>
          <w:sz w:val="24"/>
          <w:szCs w:val="24"/>
        </w:rPr>
        <w:t xml:space="preserve"> Downstream Analysis</w:t>
      </w:r>
    </w:p>
    <w:p w14:paraId="64EB17C0" w14:textId="0873F411" w:rsidR="004660C4" w:rsidRDefault="004D74E3" w:rsidP="000D0252">
      <w:pPr>
        <w:rPr>
          <w:rFonts w:eastAsiaTheme="minorEastAsia"/>
          <w:sz w:val="24"/>
          <w:szCs w:val="24"/>
        </w:rPr>
      </w:pP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1</m:t>
            </m:r>
          </m:sup>
        </m:sSup>
        <m:r>
          <w:rPr>
            <w:rFonts w:ascii="Cambria Math" w:hAnsi="Cambria Math"/>
            <w:sz w:val="24"/>
            <w:szCs w:val="24"/>
          </w:rPr>
          <m:t>:</m:t>
        </m:r>
      </m:oMath>
      <w:r w:rsidR="004660C4">
        <w:rPr>
          <w:rFonts w:eastAsiaTheme="minorEastAsia"/>
          <w:sz w:val="24"/>
          <w:szCs w:val="24"/>
        </w:rPr>
        <w:t xml:space="preserve"> Quality Control</w:t>
      </w:r>
    </w:p>
    <w:p w14:paraId="6366D4F7" w14:textId="7B04E8AF" w:rsidR="00654926" w:rsidRDefault="00654926" w:rsidP="000D0252">
      <w:pPr>
        <w:rPr>
          <w:rFonts w:eastAsiaTheme="minorEastAsia"/>
          <w:sz w:val="24"/>
          <w:szCs w:val="24"/>
        </w:rPr>
      </w:pPr>
    </w:p>
    <w:p w14:paraId="2C6302D6" w14:textId="219D0B41" w:rsidR="009D6D81" w:rsidDel="001179D8" w:rsidRDefault="009D6D81" w:rsidP="000D0252">
      <w:pPr>
        <w:rPr>
          <w:del w:id="41" w:author="HALL, Michael" w:date="2022-07-26T10:53:00Z"/>
          <w:rFonts w:eastAsiaTheme="minorEastAsia"/>
          <w:b/>
          <w:bCs/>
          <w:sz w:val="40"/>
          <w:szCs w:val="40"/>
        </w:rPr>
      </w:pPr>
    </w:p>
    <w:p w14:paraId="20C584C5" w14:textId="77777777" w:rsidR="001179D8" w:rsidRDefault="001179D8" w:rsidP="000D0252">
      <w:pPr>
        <w:rPr>
          <w:ins w:id="42" w:author="HALL, Michael" w:date="2022-07-26T10:53:00Z"/>
          <w:rFonts w:eastAsiaTheme="minorEastAsia"/>
          <w:i/>
          <w:iCs/>
          <w:sz w:val="44"/>
          <w:szCs w:val="44"/>
        </w:rPr>
      </w:pPr>
    </w:p>
    <w:p w14:paraId="11B8E2E7" w14:textId="7C4C3445" w:rsidR="009D6D81" w:rsidDel="00560F51" w:rsidRDefault="009D6D81" w:rsidP="000D0252">
      <w:pPr>
        <w:rPr>
          <w:del w:id="43" w:author="HALL, Michael" w:date="2022-07-26T10:53:00Z"/>
          <w:rFonts w:eastAsiaTheme="minorEastAsia"/>
          <w:i/>
          <w:iCs/>
          <w:sz w:val="44"/>
          <w:szCs w:val="44"/>
        </w:rPr>
      </w:pPr>
    </w:p>
    <w:p w14:paraId="127E3248" w14:textId="49521D82" w:rsidR="00560F51" w:rsidRDefault="00560F51" w:rsidP="000D0252">
      <w:pPr>
        <w:rPr>
          <w:ins w:id="44" w:author="HALL, Michael" w:date="2022-07-26T11:14:00Z"/>
          <w:rFonts w:eastAsiaTheme="minorEastAsia"/>
          <w:i/>
          <w:iCs/>
          <w:sz w:val="44"/>
          <w:szCs w:val="44"/>
        </w:rPr>
      </w:pPr>
    </w:p>
    <w:p w14:paraId="5B99DD0D" w14:textId="277E9945" w:rsidR="009D6D81" w:rsidRDefault="009D6D81" w:rsidP="000D0252">
      <w:pPr>
        <w:rPr>
          <w:rFonts w:eastAsiaTheme="minorEastAsia"/>
          <w:i/>
          <w:iCs/>
          <w:sz w:val="44"/>
          <w:szCs w:val="44"/>
        </w:rPr>
      </w:pPr>
    </w:p>
    <w:p w14:paraId="3ECABF03" w14:textId="5E9EB7BF" w:rsidR="002F51EC" w:rsidRDefault="002F51EC" w:rsidP="000D0252">
      <w:pPr>
        <w:rPr>
          <w:rFonts w:eastAsiaTheme="minorEastAsia"/>
          <w:i/>
          <w:iCs/>
          <w:sz w:val="44"/>
          <w:szCs w:val="44"/>
        </w:rPr>
      </w:pPr>
    </w:p>
    <w:p w14:paraId="09FBF2E1" w14:textId="77777777" w:rsidR="002F51EC" w:rsidDel="001179D8" w:rsidRDefault="002F51EC" w:rsidP="000D0252">
      <w:pPr>
        <w:rPr>
          <w:del w:id="45" w:author="HALL, Michael" w:date="2022-07-26T10:53:00Z"/>
          <w:rFonts w:eastAsiaTheme="minorEastAsia"/>
          <w:i/>
          <w:iCs/>
          <w:sz w:val="44"/>
          <w:szCs w:val="44"/>
        </w:rPr>
      </w:pPr>
    </w:p>
    <w:p w14:paraId="6590EF6C" w14:textId="661C9D82" w:rsidR="00B45E39" w:rsidRDefault="00D165F1" w:rsidP="000D0252">
      <w:pPr>
        <w:rPr>
          <w:rFonts w:eastAsiaTheme="minorEastAsia"/>
          <w:b/>
          <w:bCs/>
          <w:sz w:val="40"/>
          <w:szCs w:val="40"/>
        </w:rPr>
      </w:pPr>
      <w:del w:id="46" w:author="HALL, Michael" w:date="2022-07-26T11:09:00Z">
        <w:r w:rsidRPr="00502B83" w:rsidDel="000C0F19">
          <w:rPr>
            <w:rFonts w:eastAsiaTheme="minorEastAsia"/>
            <w:b/>
            <w:bCs/>
            <w:sz w:val="40"/>
            <w:szCs w:val="40"/>
          </w:rPr>
          <w:delText>General</w:delText>
        </w:r>
      </w:del>
      <w:del w:id="47" w:author="HALL, Michael" w:date="2022-07-25T15:46:00Z">
        <w:r w:rsidRPr="00502B83" w:rsidDel="00B45E39">
          <w:rPr>
            <w:rFonts w:eastAsiaTheme="minorEastAsia"/>
            <w:b/>
            <w:bCs/>
            <w:sz w:val="40"/>
            <w:szCs w:val="40"/>
          </w:rPr>
          <w:delText xml:space="preserve"> management</w:delText>
        </w:r>
      </w:del>
      <w:del w:id="48" w:author="HALL, Michael" w:date="2022-07-26T11:09:00Z">
        <w:r w:rsidRPr="00502B83" w:rsidDel="000C0F19">
          <w:rPr>
            <w:rFonts w:eastAsiaTheme="minorEastAsia"/>
            <w:b/>
            <w:bCs/>
            <w:sz w:val="40"/>
            <w:szCs w:val="40"/>
          </w:rPr>
          <w:delText xml:space="preserve"> software installation</w:delText>
        </w:r>
        <w:r w:rsidR="009C4B4C" w:rsidDel="000C0F19">
          <w:rPr>
            <w:rFonts w:eastAsiaTheme="minorEastAsia"/>
            <w:b/>
            <w:bCs/>
            <w:sz w:val="40"/>
            <w:szCs w:val="40"/>
          </w:rPr>
          <w:delText xml:space="preserve"> </w:delText>
        </w:r>
      </w:del>
      <w:ins w:id="49" w:author="HALL, Michael" w:date="2022-07-26T11:09:00Z">
        <w:r w:rsidR="000C0F19">
          <w:rPr>
            <w:rFonts w:eastAsiaTheme="minorEastAsia"/>
            <w:b/>
            <w:bCs/>
            <w:sz w:val="40"/>
            <w:szCs w:val="40"/>
          </w:rPr>
          <w:t>Install Management Software</w:t>
        </w:r>
      </w:ins>
    </w:p>
    <w:p w14:paraId="72D38181" w14:textId="501AD22A" w:rsidR="000C550D" w:rsidRPr="000C550D" w:rsidRDefault="000C550D" w:rsidP="000D0252">
      <w:pPr>
        <w:rPr>
          <w:rFonts w:ascii="Roboto" w:hAnsi="Roboto"/>
          <w:i/>
          <w:iCs/>
          <w:color w:val="666666"/>
          <w:sz w:val="24"/>
          <w:szCs w:val="24"/>
          <w:shd w:val="clear" w:color="auto" w:fill="FFFFFF"/>
        </w:rPr>
      </w:pPr>
      <w:r w:rsidRPr="000C550D">
        <w:rPr>
          <w:rFonts w:ascii="Roboto" w:hAnsi="Roboto"/>
          <w:i/>
          <w:iCs/>
          <w:color w:val="666666"/>
          <w:sz w:val="24"/>
          <w:szCs w:val="24"/>
          <w:shd w:val="clear" w:color="auto" w:fill="FFFFFF"/>
        </w:rPr>
        <w:t> “The best thing about a Boolean is even if you are wrong, you are only off by a bit.”</w:t>
      </w:r>
    </w:p>
    <w:p w14:paraId="2FFD70AC" w14:textId="4010C269" w:rsidR="000C550D" w:rsidRPr="00E3691F" w:rsidRDefault="000C550D" w:rsidP="000D0252">
      <w:pPr>
        <w:rPr>
          <w:ins w:id="50" w:author="HALL, Michael" w:date="2022-07-25T15:46:00Z"/>
          <w:rFonts w:eastAsiaTheme="minorEastAsia"/>
          <w:b/>
          <w:bCs/>
          <w:sz w:val="24"/>
          <w:szCs w:val="24"/>
        </w:rPr>
      </w:pPr>
      <w:r w:rsidRPr="00E3691F">
        <w:rPr>
          <w:rFonts w:ascii="Roboto" w:hAnsi="Roboto"/>
          <w:b/>
          <w:bCs/>
          <w:color w:val="666666"/>
          <w:sz w:val="24"/>
          <w:szCs w:val="24"/>
          <w:shd w:val="clear" w:color="auto" w:fill="FFFFFF"/>
        </w:rPr>
        <w:t>-Anonymous</w:t>
      </w:r>
    </w:p>
    <w:p w14:paraId="6E43AAFC" w14:textId="51CAA10A" w:rsidR="00D165F1" w:rsidRPr="00502B83" w:rsidRDefault="009C4B4C" w:rsidP="000D0252">
      <w:pPr>
        <w:rPr>
          <w:rFonts w:eastAsiaTheme="minorEastAsia"/>
          <w:b/>
          <w:bCs/>
          <w:sz w:val="40"/>
          <w:szCs w:val="40"/>
        </w:rPr>
      </w:pPr>
      <w:r>
        <w:rPr>
          <w:rFonts w:eastAsiaTheme="minorEastAsia"/>
          <w:b/>
          <w:bCs/>
          <w:sz w:val="40"/>
          <w:szCs w:val="40"/>
        </w:rPr>
        <w:t>R</w:t>
      </w:r>
      <w:ins w:id="51" w:author="HALL, Michael" w:date="2022-07-25T15:46:00Z">
        <w:r w:rsidR="00B45E39">
          <w:rPr>
            <w:rFonts w:eastAsiaTheme="minorEastAsia"/>
            <w:b/>
            <w:bCs/>
            <w:sz w:val="40"/>
            <w:szCs w:val="40"/>
          </w:rPr>
          <w:t xml:space="preserve">, Mamba, and </w:t>
        </w:r>
      </w:ins>
      <w:del w:id="52" w:author="HALL, Michael" w:date="2022-07-25T15:45:00Z">
        <w:r w:rsidDel="00B45E39">
          <w:rPr>
            <w:rFonts w:eastAsiaTheme="minorEastAsia"/>
            <w:b/>
            <w:bCs/>
            <w:sz w:val="40"/>
            <w:szCs w:val="40"/>
          </w:rPr>
          <w:delText xml:space="preserve"> and </w:delText>
        </w:r>
      </w:del>
      <w:r>
        <w:rPr>
          <w:rFonts w:eastAsiaTheme="minorEastAsia"/>
          <w:b/>
          <w:bCs/>
          <w:sz w:val="40"/>
          <w:szCs w:val="40"/>
        </w:rPr>
        <w:t>Miniconda3</w:t>
      </w:r>
      <w:r w:rsidR="00D165F1" w:rsidRPr="00502B83">
        <w:rPr>
          <w:rFonts w:eastAsiaTheme="minorEastAsia"/>
          <w:b/>
          <w:bCs/>
          <w:sz w:val="40"/>
          <w:szCs w:val="40"/>
        </w:rPr>
        <w:t>:</w:t>
      </w:r>
    </w:p>
    <w:p w14:paraId="34F72443" w14:textId="02D8EA0F" w:rsidR="009B452E" w:rsidRDefault="002334F7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Website: </w:t>
      </w:r>
      <w:hyperlink r:id="rId15" w:history="1">
        <w:r w:rsidR="009B452E" w:rsidRPr="009B452E">
          <w:rPr>
            <w:rStyle w:val="Hyperlink"/>
            <w:rFonts w:eastAsiaTheme="minorEastAsia"/>
            <w:sz w:val="24"/>
            <w:szCs w:val="24"/>
          </w:rPr>
          <w:t>Miniconda3</w:t>
        </w:r>
      </w:hyperlink>
    </w:p>
    <w:p w14:paraId="6C1FB907" w14:textId="31D99D0E" w:rsidR="00806495" w:rsidRDefault="00806495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How many bits 32 or 64?</w:t>
      </w:r>
    </w:p>
    <w:p w14:paraId="6F1BA32A" w14:textId="37CD9A40" w:rsidR="003867EE" w:rsidRDefault="003867EE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Ubuntu: $uname</w:t>
      </w:r>
      <w:r w:rsidR="00806495">
        <w:rPr>
          <w:rFonts w:eastAsiaTheme="minorEastAsia"/>
          <w:sz w:val="24"/>
          <w:szCs w:val="24"/>
        </w:rPr>
        <w:t xml:space="preserve"> -m</w:t>
      </w:r>
    </w:p>
    <w:p w14:paraId="65A347BD" w14:textId="23394393" w:rsidR="002167EA" w:rsidRDefault="002167EA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X86_</w:t>
      </w:r>
      <w:r w:rsidRPr="002167EA">
        <w:rPr>
          <w:rFonts w:eastAsiaTheme="minorEastAsia"/>
          <w:sz w:val="24"/>
          <w:szCs w:val="24"/>
          <w:highlight w:val="yellow"/>
        </w:rPr>
        <w:t>64</w:t>
      </w:r>
    </w:p>
    <w:p w14:paraId="0CC8B467" w14:textId="4E477D49" w:rsidR="002167EA" w:rsidRDefault="002167EA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Choose correct Platform and software </w:t>
      </w:r>
      <w:r w:rsidR="002334F7">
        <w:rPr>
          <w:rFonts w:eastAsiaTheme="minorEastAsia"/>
          <w:sz w:val="24"/>
          <w:szCs w:val="24"/>
        </w:rPr>
        <w:t>N</w:t>
      </w:r>
      <w:r>
        <w:rPr>
          <w:rFonts w:eastAsiaTheme="minorEastAsia"/>
          <w:sz w:val="24"/>
          <w:szCs w:val="24"/>
        </w:rPr>
        <w:t>ame</w:t>
      </w:r>
      <w:r w:rsidR="002334F7">
        <w:rPr>
          <w:rFonts w:eastAsiaTheme="minorEastAsia"/>
          <w:sz w:val="24"/>
          <w:szCs w:val="24"/>
        </w:rPr>
        <w:t xml:space="preserve"> </w:t>
      </w:r>
      <w:r w:rsidR="002334F7" w:rsidRPr="002334F7">
        <w:rPr>
          <w:rFonts w:eastAsiaTheme="minorEastAsia"/>
          <w:color w:val="FF0000"/>
          <w:sz w:val="24"/>
          <w:szCs w:val="24"/>
        </w:rPr>
        <w:t>Linux 64-bit</w:t>
      </w:r>
    </w:p>
    <w:p w14:paraId="7B35EAE0" w14:textId="1ADFFE8F" w:rsidR="002167EA" w:rsidRDefault="004D74E3" w:rsidP="000D0252">
      <w:pPr>
        <w:rPr>
          <w:rFonts w:eastAsiaTheme="minorEastAsia"/>
          <w:sz w:val="24"/>
          <w:szCs w:val="24"/>
        </w:rPr>
      </w:pPr>
      <w:hyperlink r:id="rId16" w:history="1">
        <w:r w:rsidR="00731B22" w:rsidRPr="00731B22">
          <w:rPr>
            <w:rStyle w:val="Hyperlink"/>
            <w:rFonts w:eastAsiaTheme="minorEastAsia"/>
            <w:sz w:val="24"/>
            <w:szCs w:val="24"/>
          </w:rPr>
          <w:t>Miniconda3 Software Download Link</w:t>
        </w:r>
      </w:hyperlink>
    </w:p>
    <w:p w14:paraId="1E358267" w14:textId="09BEB7A1" w:rsidR="00262171" w:rsidRDefault="00262171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Run bash script</w:t>
      </w:r>
      <w:r w:rsidR="00194B8D">
        <w:rPr>
          <w:rFonts w:eastAsiaTheme="minorEastAsia"/>
          <w:sz w:val="24"/>
          <w:szCs w:val="24"/>
        </w:rPr>
        <w:t xml:space="preserve"> from download</w:t>
      </w:r>
      <w:r>
        <w:rPr>
          <w:rFonts w:eastAsiaTheme="minorEastAsia"/>
          <w:sz w:val="24"/>
          <w:szCs w:val="24"/>
        </w:rPr>
        <w:t xml:space="preserve"> in Linux Terminal.</w:t>
      </w:r>
    </w:p>
    <w:p w14:paraId="0F3C6E78" w14:textId="367DB498" w:rsidR="001870A0" w:rsidRDefault="001870A0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$</w:t>
      </w:r>
      <w:r w:rsidRPr="00926E4A">
        <w:rPr>
          <w:rFonts w:eastAsiaTheme="minorEastAsia"/>
          <w:color w:val="FF0000"/>
          <w:sz w:val="24"/>
          <w:szCs w:val="24"/>
        </w:rPr>
        <w:t>bash</w:t>
      </w:r>
      <w:r>
        <w:rPr>
          <w:rFonts w:eastAsiaTheme="minorEastAsia"/>
          <w:sz w:val="24"/>
          <w:szCs w:val="24"/>
        </w:rPr>
        <w:t xml:space="preserve"> </w:t>
      </w:r>
      <w:r w:rsidR="00B21A2F" w:rsidRPr="00B21A2F">
        <w:rPr>
          <w:rFonts w:eastAsiaTheme="minorEastAsia"/>
          <w:sz w:val="24"/>
          <w:szCs w:val="24"/>
        </w:rPr>
        <w:t>Miniconda3-latest-Linux-x86_64.sh</w:t>
      </w:r>
    </w:p>
    <w:p w14:paraId="2AF99572" w14:textId="59C27FA6" w:rsidR="002334F7" w:rsidRDefault="00A44F43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$</w:t>
      </w:r>
      <w:r w:rsidR="00354255" w:rsidRPr="00926E4A">
        <w:rPr>
          <w:rFonts w:eastAsiaTheme="minorEastAsia"/>
          <w:color w:val="FF0000"/>
          <w:sz w:val="24"/>
          <w:szCs w:val="24"/>
        </w:rPr>
        <w:t>conda</w:t>
      </w:r>
      <w:r w:rsidR="00354255">
        <w:rPr>
          <w:rFonts w:eastAsiaTheme="minorEastAsia"/>
          <w:sz w:val="24"/>
          <w:szCs w:val="24"/>
        </w:rPr>
        <w:t xml:space="preserve"> update </w:t>
      </w:r>
      <w:r w:rsidR="00926E4A">
        <w:rPr>
          <w:rFonts w:eastAsiaTheme="minorEastAsia"/>
          <w:sz w:val="24"/>
          <w:szCs w:val="24"/>
        </w:rPr>
        <w:t>--</w:t>
      </w:r>
      <w:r w:rsidR="00354255">
        <w:rPr>
          <w:rFonts w:eastAsiaTheme="minorEastAsia"/>
          <w:sz w:val="24"/>
          <w:szCs w:val="24"/>
        </w:rPr>
        <w:t>all</w:t>
      </w:r>
    </w:p>
    <w:p w14:paraId="3E2025CD" w14:textId="4D0869CA" w:rsidR="00354255" w:rsidRDefault="00354255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$</w:t>
      </w:r>
      <w:r w:rsidRPr="00926E4A">
        <w:rPr>
          <w:rFonts w:eastAsiaTheme="minorEastAsia"/>
          <w:color w:val="FF0000"/>
          <w:sz w:val="24"/>
          <w:szCs w:val="24"/>
        </w:rPr>
        <w:t>conda</w:t>
      </w:r>
      <w:r>
        <w:rPr>
          <w:rFonts w:eastAsiaTheme="minorEastAsia"/>
          <w:sz w:val="24"/>
          <w:szCs w:val="24"/>
        </w:rPr>
        <w:t xml:space="preserve"> upgrade </w:t>
      </w:r>
      <w:r w:rsidR="00926E4A">
        <w:rPr>
          <w:rFonts w:eastAsiaTheme="minorEastAsia"/>
          <w:sz w:val="24"/>
          <w:szCs w:val="24"/>
        </w:rPr>
        <w:t>--</w:t>
      </w:r>
      <w:r>
        <w:rPr>
          <w:rFonts w:eastAsiaTheme="minorEastAsia"/>
          <w:sz w:val="24"/>
          <w:szCs w:val="24"/>
        </w:rPr>
        <w:t>all</w:t>
      </w:r>
    </w:p>
    <w:p w14:paraId="16ECAD4A" w14:textId="48A7DEE0" w:rsidR="00354255" w:rsidRDefault="00354255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$</w:t>
      </w:r>
      <w:r w:rsidRPr="00926E4A">
        <w:rPr>
          <w:rFonts w:eastAsiaTheme="minorEastAsia"/>
          <w:color w:val="FF0000"/>
          <w:sz w:val="24"/>
          <w:szCs w:val="24"/>
        </w:rPr>
        <w:t>conda</w:t>
      </w:r>
      <w:r>
        <w:rPr>
          <w:rFonts w:eastAsiaTheme="minorEastAsia"/>
          <w:sz w:val="24"/>
          <w:szCs w:val="24"/>
        </w:rPr>
        <w:t xml:space="preserve"> install mamba </w:t>
      </w:r>
      <w:r w:rsidR="00926E4A">
        <w:rPr>
          <w:rFonts w:eastAsiaTheme="minorEastAsia"/>
          <w:sz w:val="24"/>
          <w:szCs w:val="24"/>
        </w:rPr>
        <w:t>--</w:t>
      </w:r>
      <w:r>
        <w:rPr>
          <w:rFonts w:eastAsiaTheme="minorEastAsia"/>
          <w:sz w:val="24"/>
          <w:szCs w:val="24"/>
        </w:rPr>
        <w:t>yes</w:t>
      </w:r>
    </w:p>
    <w:p w14:paraId="64F3C936" w14:textId="0A3BDEAE" w:rsidR="00354255" w:rsidRDefault="00926E4A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$</w:t>
      </w:r>
      <w:proofErr w:type="gramStart"/>
      <w:r w:rsidRPr="00926E4A">
        <w:rPr>
          <w:rFonts w:eastAsiaTheme="minorEastAsia"/>
          <w:color w:val="FF0000"/>
          <w:sz w:val="24"/>
          <w:szCs w:val="24"/>
        </w:rPr>
        <w:t>m</w:t>
      </w:r>
      <w:r w:rsidR="00354255" w:rsidRPr="00926E4A">
        <w:rPr>
          <w:rFonts w:eastAsiaTheme="minorEastAsia"/>
          <w:color w:val="FF0000"/>
          <w:sz w:val="24"/>
          <w:szCs w:val="24"/>
        </w:rPr>
        <w:t>amba</w:t>
      </w:r>
      <w:proofErr w:type="gramEnd"/>
      <w:r w:rsidR="00354255">
        <w:rPr>
          <w:rFonts w:eastAsiaTheme="minorEastAsia"/>
          <w:sz w:val="24"/>
          <w:szCs w:val="24"/>
        </w:rPr>
        <w:t xml:space="preserve"> install git</w:t>
      </w:r>
    </w:p>
    <w:p w14:paraId="6CFBA482" w14:textId="600360EB" w:rsidR="00BA0E75" w:rsidRDefault="003A6B8F" w:rsidP="000D0252">
      <w:pPr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Website: </w:t>
      </w:r>
      <w:hyperlink r:id="rId17" w:history="1">
        <w:r w:rsidR="00EB5DDA" w:rsidRPr="00EB5DDA">
          <w:rPr>
            <w:rStyle w:val="Hyperlink"/>
            <w:rFonts w:eastAsiaTheme="minorEastAsia"/>
            <w:sz w:val="24"/>
            <w:szCs w:val="24"/>
          </w:rPr>
          <w:t>Comprehensive R Network</w:t>
        </w:r>
      </w:hyperlink>
    </w:p>
    <w:p w14:paraId="7DFFFE44" w14:textId="77777777" w:rsidR="003F1520" w:rsidRPr="003F1520" w:rsidRDefault="003F1520" w:rsidP="003F152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</w:pPr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 xml:space="preserve"># </w:t>
      </w:r>
      <w:proofErr w:type="gramStart"/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>update</w:t>
      </w:r>
      <w:proofErr w:type="gramEnd"/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 xml:space="preserve"> indices</w:t>
      </w:r>
    </w:p>
    <w:p w14:paraId="60CA6898" w14:textId="0EFCC039" w:rsidR="003F1520" w:rsidRDefault="003F1520" w:rsidP="003F1520">
      <w:pPr>
        <w:spacing w:after="0" w:line="240" w:lineRule="auto"/>
        <w:rPr>
          <w:rFonts w:ascii="Courier New" w:eastAsia="Times New Roman" w:hAnsi="Courier New" w:cs="Courier New"/>
          <w:color w:val="7D9029"/>
          <w:sz w:val="20"/>
          <w:szCs w:val="20"/>
          <w:shd w:val="clear" w:color="auto" w:fill="FFFFFF"/>
          <w:lang w:eastAsia="en-GB"/>
        </w:rPr>
      </w:pPr>
      <w:r w:rsidRPr="003F1520">
        <w:rPr>
          <w:rFonts w:ascii="Courier New" w:eastAsia="Times New Roman" w:hAnsi="Courier New" w:cs="Courier New"/>
          <w:color w:val="06287E"/>
          <w:sz w:val="20"/>
          <w:szCs w:val="20"/>
          <w:shd w:val="clear" w:color="auto" w:fill="FFFFFF"/>
          <w:lang w:eastAsia="en-GB"/>
        </w:rPr>
        <w:t>sudo</w:t>
      </w:r>
      <w:r w:rsidRPr="003F15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  <w:t xml:space="preserve"> apt update </w:t>
      </w:r>
      <w:r w:rsidRPr="003F1520">
        <w:rPr>
          <w:rFonts w:ascii="Courier New" w:eastAsia="Times New Roman" w:hAnsi="Courier New" w:cs="Courier New"/>
          <w:color w:val="7D9029"/>
          <w:sz w:val="20"/>
          <w:szCs w:val="20"/>
          <w:shd w:val="clear" w:color="auto" w:fill="FFFFFF"/>
          <w:lang w:eastAsia="en-GB"/>
        </w:rPr>
        <w:t>-qq</w:t>
      </w:r>
    </w:p>
    <w:p w14:paraId="1166FD96" w14:textId="77777777" w:rsidR="006F5C45" w:rsidRPr="003F1520" w:rsidRDefault="006F5C45" w:rsidP="003F152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</w:pPr>
    </w:p>
    <w:p w14:paraId="501B6CA7" w14:textId="77777777" w:rsidR="003F1520" w:rsidRPr="003F1520" w:rsidRDefault="003F1520" w:rsidP="003F152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</w:pPr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 xml:space="preserve"># </w:t>
      </w:r>
      <w:proofErr w:type="gramStart"/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>install</w:t>
      </w:r>
      <w:proofErr w:type="gramEnd"/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 xml:space="preserve"> two helper packages we need</w:t>
      </w:r>
    </w:p>
    <w:p w14:paraId="47242FEA" w14:textId="371B23C8" w:rsidR="003F1520" w:rsidRDefault="003F1520" w:rsidP="003F152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</w:pPr>
      <w:r w:rsidRPr="003F1520">
        <w:rPr>
          <w:rFonts w:ascii="Courier New" w:eastAsia="Times New Roman" w:hAnsi="Courier New" w:cs="Courier New"/>
          <w:color w:val="06287E"/>
          <w:sz w:val="20"/>
          <w:szCs w:val="20"/>
          <w:shd w:val="clear" w:color="auto" w:fill="FFFFFF"/>
          <w:lang w:eastAsia="en-GB"/>
        </w:rPr>
        <w:t>sudo</w:t>
      </w:r>
      <w:r w:rsidRPr="003F15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  <w:t xml:space="preserve"> apt install </w:t>
      </w:r>
      <w:r w:rsidRPr="003F1520">
        <w:rPr>
          <w:rFonts w:ascii="Courier New" w:eastAsia="Times New Roman" w:hAnsi="Courier New" w:cs="Courier New"/>
          <w:color w:val="7D9029"/>
          <w:sz w:val="20"/>
          <w:szCs w:val="20"/>
          <w:shd w:val="clear" w:color="auto" w:fill="FFFFFF"/>
          <w:lang w:eastAsia="en-GB"/>
        </w:rPr>
        <w:t>--no-install-recommends</w:t>
      </w:r>
      <w:r w:rsidRPr="003F15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  <w:t xml:space="preserve"> software-properties-common dirmngr</w:t>
      </w:r>
    </w:p>
    <w:p w14:paraId="273883A7" w14:textId="77777777" w:rsidR="006F5C45" w:rsidRPr="003F1520" w:rsidRDefault="006F5C45" w:rsidP="003F152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</w:pPr>
    </w:p>
    <w:p w14:paraId="524EF767" w14:textId="77777777" w:rsidR="003F1520" w:rsidRPr="003F1520" w:rsidRDefault="003F1520" w:rsidP="003F152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</w:pPr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 xml:space="preserve"># </w:t>
      </w:r>
      <w:proofErr w:type="gramStart"/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>add</w:t>
      </w:r>
      <w:proofErr w:type="gramEnd"/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 xml:space="preserve"> the signing key (by Michael Rutter) for these repos</w:t>
      </w:r>
    </w:p>
    <w:p w14:paraId="3A760AA0" w14:textId="77777777" w:rsidR="003F1520" w:rsidRPr="003F1520" w:rsidRDefault="003F1520" w:rsidP="003F152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</w:pPr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 xml:space="preserve"># To verify key, run gpg --show-keys /etc/apt/trusted.gpg.d/cran_ubuntu_key.asc </w:t>
      </w:r>
    </w:p>
    <w:p w14:paraId="5D827EA7" w14:textId="3E1F68E5" w:rsidR="003F1520" w:rsidRDefault="003F1520" w:rsidP="003F1520">
      <w:pPr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</w:pPr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># Fingerprint: E298A3A825C0D65DFD57CBB651716619E084DAB9</w:t>
      </w:r>
    </w:p>
    <w:p w14:paraId="5608011E" w14:textId="77777777" w:rsidR="006F5C45" w:rsidRPr="003F1520" w:rsidRDefault="006F5C45" w:rsidP="003F152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</w:pPr>
    </w:p>
    <w:p w14:paraId="7241C766" w14:textId="0C1FB345" w:rsidR="003F1520" w:rsidRDefault="003F1520" w:rsidP="003F152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</w:pPr>
      <w:r w:rsidRPr="003F1520">
        <w:rPr>
          <w:rFonts w:ascii="Courier New" w:eastAsia="Times New Roman" w:hAnsi="Courier New" w:cs="Courier New"/>
          <w:color w:val="06287E"/>
          <w:sz w:val="20"/>
          <w:szCs w:val="20"/>
          <w:shd w:val="clear" w:color="auto" w:fill="FFFFFF"/>
          <w:lang w:eastAsia="en-GB"/>
        </w:rPr>
        <w:t>wget</w:t>
      </w:r>
      <w:r w:rsidRPr="003F15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  <w:t xml:space="preserve"> </w:t>
      </w:r>
      <w:r w:rsidRPr="003F1520">
        <w:rPr>
          <w:rFonts w:ascii="Courier New" w:eastAsia="Times New Roman" w:hAnsi="Courier New" w:cs="Courier New"/>
          <w:color w:val="7D9029"/>
          <w:sz w:val="20"/>
          <w:szCs w:val="20"/>
          <w:shd w:val="clear" w:color="auto" w:fill="FFFFFF"/>
          <w:lang w:eastAsia="en-GB"/>
        </w:rPr>
        <w:t>-qO-</w:t>
      </w:r>
      <w:r w:rsidRPr="003F15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  <w:t xml:space="preserve"> https://cloud.r-project.org/bin/linux/ubuntu/marutter_pubkey.asc </w:t>
      </w:r>
      <w:r w:rsidRPr="003F1520">
        <w:rPr>
          <w:rFonts w:ascii="Courier New" w:eastAsia="Times New Roman" w:hAnsi="Courier New" w:cs="Courier New"/>
          <w:b/>
          <w:bCs/>
          <w:color w:val="007020"/>
          <w:sz w:val="20"/>
          <w:szCs w:val="20"/>
          <w:shd w:val="clear" w:color="auto" w:fill="FFFFFF"/>
          <w:lang w:eastAsia="en-GB"/>
        </w:rPr>
        <w:t>|</w:t>
      </w:r>
      <w:r w:rsidRPr="003F15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  <w:t xml:space="preserve"> </w:t>
      </w:r>
      <w:r w:rsidRPr="003F1520">
        <w:rPr>
          <w:rFonts w:ascii="Courier New" w:eastAsia="Times New Roman" w:hAnsi="Courier New" w:cs="Courier New"/>
          <w:color w:val="06287E"/>
          <w:sz w:val="20"/>
          <w:szCs w:val="20"/>
          <w:shd w:val="clear" w:color="auto" w:fill="FFFFFF"/>
          <w:lang w:eastAsia="en-GB"/>
        </w:rPr>
        <w:t>sudo</w:t>
      </w:r>
      <w:r w:rsidRPr="003F15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  <w:t xml:space="preserve"> tee </w:t>
      </w:r>
      <w:r w:rsidRPr="003F1520">
        <w:rPr>
          <w:rFonts w:ascii="Courier New" w:eastAsia="Times New Roman" w:hAnsi="Courier New" w:cs="Courier New"/>
          <w:color w:val="7D9029"/>
          <w:sz w:val="20"/>
          <w:szCs w:val="20"/>
          <w:shd w:val="clear" w:color="auto" w:fill="FFFFFF"/>
          <w:lang w:eastAsia="en-GB"/>
        </w:rPr>
        <w:t>-a</w:t>
      </w:r>
      <w:r w:rsidRPr="003F15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  <w:t xml:space="preserve"> /etc/apt/trusted.gpg.d/cran_ubuntu_key.asc</w:t>
      </w:r>
    </w:p>
    <w:p w14:paraId="372D099A" w14:textId="77777777" w:rsidR="006F5C45" w:rsidRPr="003F1520" w:rsidRDefault="006F5C45" w:rsidP="003F152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</w:pPr>
    </w:p>
    <w:p w14:paraId="608B821F" w14:textId="7CAA13F9" w:rsidR="003F1520" w:rsidRDefault="003F1520" w:rsidP="003F1520">
      <w:pPr>
        <w:spacing w:after="0" w:line="240" w:lineRule="auto"/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</w:pPr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 xml:space="preserve"># </w:t>
      </w:r>
      <w:proofErr w:type="gramStart"/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>add</w:t>
      </w:r>
      <w:proofErr w:type="gramEnd"/>
      <w:r w:rsidRPr="003F1520">
        <w:rPr>
          <w:rFonts w:ascii="Courier New" w:eastAsia="Times New Roman" w:hAnsi="Courier New" w:cs="Courier New"/>
          <w:i/>
          <w:iCs/>
          <w:color w:val="60A0B0"/>
          <w:sz w:val="20"/>
          <w:szCs w:val="20"/>
          <w:shd w:val="clear" w:color="auto" w:fill="FFFFFF"/>
          <w:lang w:eastAsia="en-GB"/>
        </w:rPr>
        <w:t xml:space="preserve"> the R 4.0 repo from CRAN -- adjust 'focal' to 'groovy' or 'bionic' as needed</w:t>
      </w:r>
    </w:p>
    <w:p w14:paraId="23CD3A49" w14:textId="77777777" w:rsidR="00EA6742" w:rsidRPr="003F1520" w:rsidRDefault="00EA6742" w:rsidP="003F152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</w:pPr>
    </w:p>
    <w:p w14:paraId="74B00DD6" w14:textId="68536CEC" w:rsidR="003F1520" w:rsidRDefault="003F1520" w:rsidP="003F1520">
      <w:pPr>
        <w:rPr>
          <w:rFonts w:ascii="Courier New" w:eastAsia="Times New Roman" w:hAnsi="Courier New" w:cs="Courier New"/>
          <w:color w:val="4070A0"/>
          <w:sz w:val="20"/>
          <w:szCs w:val="20"/>
          <w:shd w:val="clear" w:color="auto" w:fill="FFFFFF"/>
          <w:lang w:eastAsia="en-GB"/>
        </w:rPr>
      </w:pPr>
      <w:r w:rsidRPr="003F1520">
        <w:rPr>
          <w:rFonts w:ascii="Courier New" w:eastAsia="Times New Roman" w:hAnsi="Courier New" w:cs="Courier New"/>
          <w:color w:val="06287E"/>
          <w:sz w:val="20"/>
          <w:szCs w:val="20"/>
          <w:shd w:val="clear" w:color="auto" w:fill="FFFFFF"/>
          <w:lang w:eastAsia="en-GB"/>
        </w:rPr>
        <w:t>sudo</w:t>
      </w:r>
      <w:r w:rsidRPr="003F15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  <w:t xml:space="preserve"> add-apt-repository </w:t>
      </w:r>
      <w:r w:rsidRPr="003F1520">
        <w:rPr>
          <w:rFonts w:ascii="Courier New" w:eastAsia="Times New Roman" w:hAnsi="Courier New" w:cs="Courier New"/>
          <w:color w:val="4070A0"/>
          <w:sz w:val="20"/>
          <w:szCs w:val="20"/>
          <w:shd w:val="clear" w:color="auto" w:fill="FFFFFF"/>
          <w:lang w:eastAsia="en-GB"/>
        </w:rPr>
        <w:t xml:space="preserve">"deb https://cloud.r-project.org/bin/linux/ubuntu </w:t>
      </w:r>
      <w:r w:rsidRPr="003F1520">
        <w:rPr>
          <w:rFonts w:ascii="Courier New" w:eastAsia="Times New Roman" w:hAnsi="Courier New" w:cs="Courier New"/>
          <w:color w:val="19177C"/>
          <w:sz w:val="20"/>
          <w:szCs w:val="20"/>
          <w:shd w:val="clear" w:color="auto" w:fill="FFFFFF"/>
          <w:lang w:eastAsia="en-GB"/>
        </w:rPr>
        <w:t>$(</w:t>
      </w:r>
      <w:r w:rsidRPr="003F152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FFFFF"/>
          <w:lang w:eastAsia="en-GB"/>
        </w:rPr>
        <w:t xml:space="preserve">lsb_release </w:t>
      </w:r>
      <w:r w:rsidRPr="003F1520">
        <w:rPr>
          <w:rFonts w:ascii="Courier New" w:eastAsia="Times New Roman" w:hAnsi="Courier New" w:cs="Courier New"/>
          <w:color w:val="7D9029"/>
          <w:sz w:val="20"/>
          <w:szCs w:val="20"/>
          <w:shd w:val="clear" w:color="auto" w:fill="FFFFFF"/>
          <w:lang w:eastAsia="en-GB"/>
        </w:rPr>
        <w:t>-cs</w:t>
      </w:r>
      <w:r w:rsidRPr="003F1520">
        <w:rPr>
          <w:rFonts w:ascii="Courier New" w:eastAsia="Times New Roman" w:hAnsi="Courier New" w:cs="Courier New"/>
          <w:color w:val="19177C"/>
          <w:sz w:val="20"/>
          <w:szCs w:val="20"/>
          <w:shd w:val="clear" w:color="auto" w:fill="FFFFFF"/>
          <w:lang w:eastAsia="en-GB"/>
        </w:rPr>
        <w:t>)</w:t>
      </w:r>
      <w:r w:rsidRPr="003F1520">
        <w:rPr>
          <w:rFonts w:ascii="Courier New" w:eastAsia="Times New Roman" w:hAnsi="Courier New" w:cs="Courier New"/>
          <w:color w:val="4070A0"/>
          <w:sz w:val="20"/>
          <w:szCs w:val="20"/>
          <w:shd w:val="clear" w:color="auto" w:fill="FFFFFF"/>
          <w:lang w:eastAsia="en-GB"/>
        </w:rPr>
        <w:t>-cran40/"</w:t>
      </w:r>
    </w:p>
    <w:p w14:paraId="2D7BE414" w14:textId="77777777" w:rsidR="00BF5A03" w:rsidRDefault="00F17C78" w:rsidP="00502B83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Style w:val="fu"/>
          <w:rFonts w:ascii="Courier New" w:hAnsi="Courier New" w:cs="Courier New"/>
          <w:color w:val="06287E"/>
          <w:sz w:val="20"/>
          <w:szCs w:val="20"/>
          <w:shd w:val="clear" w:color="auto" w:fill="FFFFFF"/>
        </w:rPr>
        <w:t>sudo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apt install </w:t>
      </w:r>
      <w:r>
        <w:rPr>
          <w:rStyle w:val="at"/>
          <w:rFonts w:ascii="Courier New" w:hAnsi="Courier New" w:cs="Courier New"/>
          <w:color w:val="7D9029"/>
          <w:sz w:val="20"/>
          <w:szCs w:val="20"/>
          <w:shd w:val="clear" w:color="auto" w:fill="FFFFFF"/>
        </w:rPr>
        <w:t>--no-install-recommends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r-base</w:t>
      </w:r>
    </w:p>
    <w:p w14:paraId="3C307647" w14:textId="77777777" w:rsidR="002F51EC" w:rsidRDefault="002F51EC" w:rsidP="00507C30">
      <w:pPr>
        <w:jc w:val="center"/>
        <w:rPr>
          <w:rFonts w:eastAsiaTheme="minorEastAsia"/>
          <w:b/>
          <w:bCs/>
          <w:sz w:val="44"/>
          <w:szCs w:val="44"/>
        </w:rPr>
      </w:pPr>
    </w:p>
    <w:p w14:paraId="6765E5B9" w14:textId="2D0F39FD" w:rsidR="00502B83" w:rsidRPr="002543EE" w:rsidRDefault="00502B83" w:rsidP="00507C30">
      <w:pPr>
        <w:jc w:val="center"/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 w:rsidRPr="002543EE">
        <w:rPr>
          <w:rFonts w:eastAsiaTheme="minorEastAsia"/>
          <w:b/>
          <w:bCs/>
          <w:sz w:val="44"/>
          <w:szCs w:val="44"/>
        </w:rPr>
        <w:lastRenderedPageBreak/>
        <w:t>Oxford Nanopore Quality Control Workflow</w:t>
      </w:r>
    </w:p>
    <w:p w14:paraId="1DD6C062" w14:textId="6172FACD" w:rsidR="00242732" w:rsidRPr="002334F7" w:rsidRDefault="0067157B" w:rsidP="000D0252">
      <w:pPr>
        <w:rPr>
          <w:rFonts w:eastAsiaTheme="minorEastAsia"/>
          <w:b/>
          <w:bCs/>
          <w:sz w:val="24"/>
          <w:szCs w:val="24"/>
        </w:rPr>
      </w:pPr>
      <w:r w:rsidRPr="002334F7">
        <w:rPr>
          <w:rFonts w:eastAsiaTheme="minorEastAsia"/>
          <w:b/>
          <w:bCs/>
          <w:sz w:val="24"/>
          <w:szCs w:val="24"/>
        </w:rPr>
        <w:t xml:space="preserve">Clone github </w:t>
      </w:r>
      <w:r w:rsidR="002334F7" w:rsidRPr="002334F7">
        <w:rPr>
          <w:rFonts w:eastAsiaTheme="minorEastAsia"/>
          <w:b/>
          <w:bCs/>
          <w:sz w:val="24"/>
          <w:szCs w:val="24"/>
        </w:rPr>
        <w:t>repository:</w:t>
      </w:r>
    </w:p>
    <w:p w14:paraId="603304FD" w14:textId="43EBFF75" w:rsidR="000A4B1A" w:rsidRDefault="0058120A" w:rsidP="000A4B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$</w:t>
      </w:r>
      <w:r w:rsidR="000A4B1A" w:rsidRPr="000A4B1A">
        <w:rPr>
          <w:rFonts w:ascii="Consolas" w:eastAsia="Times New Roman" w:hAnsi="Consolas" w:cs="Courier New"/>
          <w:color w:val="FF0000"/>
          <w:sz w:val="20"/>
          <w:szCs w:val="20"/>
          <w:lang w:eastAsia="en-GB"/>
        </w:rPr>
        <w:t>git</w:t>
      </w:r>
      <w:r w:rsidR="000A4B1A" w:rsidRPr="000A4B1A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clone </w:t>
      </w:r>
      <w:hyperlink r:id="rId18" w:history="1">
        <w:r w:rsidR="000A4B1A" w:rsidRPr="000A4B1A">
          <w:rPr>
            <w:rStyle w:val="Hyperlink"/>
            <w:rFonts w:ascii="Consolas" w:eastAsia="Times New Roman" w:hAnsi="Consolas" w:cs="Courier New"/>
            <w:sz w:val="20"/>
            <w:szCs w:val="20"/>
            <w:lang w:eastAsia="en-GB"/>
          </w:rPr>
          <w:t>https://github.com/PBGLMichaelHall/MinionQC.git</w:t>
        </w:r>
      </w:hyperlink>
    </w:p>
    <w:p w14:paraId="56FB45F1" w14:textId="77777777" w:rsidR="00B22604" w:rsidRPr="000A4B1A" w:rsidRDefault="00B22604" w:rsidP="000A4B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1A22DBBB" w14:textId="4169CA1E" w:rsidR="000A4B1A" w:rsidRDefault="0058120A" w:rsidP="000A4B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$</w:t>
      </w:r>
      <w:r w:rsidR="000A4B1A" w:rsidRPr="000A4B1A">
        <w:rPr>
          <w:rFonts w:ascii="Consolas" w:eastAsia="Times New Roman" w:hAnsi="Consolas" w:cs="Courier New"/>
          <w:color w:val="FF0000"/>
          <w:sz w:val="20"/>
          <w:szCs w:val="20"/>
          <w:lang w:eastAsia="en-GB"/>
        </w:rPr>
        <w:t>cd</w:t>
      </w:r>
      <w:r w:rsidR="000A4B1A" w:rsidRPr="000A4B1A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MinionQC</w:t>
      </w: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/</w:t>
      </w:r>
    </w:p>
    <w:p w14:paraId="34B8F422" w14:textId="77777777" w:rsidR="00B71E87" w:rsidRPr="000A4B1A" w:rsidRDefault="00B71E87" w:rsidP="000A4B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4D3CD3DA" w14:textId="3740B0D8" w:rsidR="00B71E87" w:rsidRDefault="0058120A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$</w:t>
      </w:r>
      <w:r w:rsidR="00B71E87" w:rsidRPr="00B71E87">
        <w:rPr>
          <w:rFonts w:ascii="Consolas" w:eastAsia="Times New Roman" w:hAnsi="Consolas" w:cs="Courier New"/>
          <w:color w:val="FF0000"/>
          <w:sz w:val="20"/>
          <w:szCs w:val="20"/>
          <w:lang w:eastAsia="en-GB"/>
        </w:rPr>
        <w:t>mamba</w:t>
      </w:r>
      <w:r w:rsidR="00B71E87" w:rsidRPr="00B71E87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env create --file env/MinionQCenv.yaml</w:t>
      </w:r>
    </w:p>
    <w:p w14:paraId="47CD1101" w14:textId="21123898" w:rsidR="00CA4A00" w:rsidRDefault="00CA4A00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5311E1E7" w14:textId="0451F730" w:rsidR="00CA4A00" w:rsidRDefault="00CA4A00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</w:rPr>
        <w:t>Activate New Environment:</w:t>
      </w:r>
    </w:p>
    <w:p w14:paraId="5784A382" w14:textId="16819F7A" w:rsidR="00CA4A00" w:rsidRDefault="00CA4A00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</w:rPr>
      </w:pPr>
    </w:p>
    <w:p w14:paraId="05CFB85B" w14:textId="1255C49D" w:rsidR="00CA4A00" w:rsidRDefault="00CA4A00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$conda activate MinionQC</w:t>
      </w:r>
    </w:p>
    <w:p w14:paraId="7F647C98" w14:textId="4D0CD0F3" w:rsidR="008B7A17" w:rsidRDefault="008B7A17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52044675" w14:textId="4C47CEBD" w:rsidR="009D6D81" w:rsidRDefault="008B7A17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</w:rPr>
        <w:t xml:space="preserve">Run </w:t>
      </w:r>
      <w:r w:rsidR="009D6D81"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</w:rPr>
        <w:t>Quality Control Script:</w:t>
      </w:r>
    </w:p>
    <w:p w14:paraId="79D301E6" w14:textId="54B82B36" w:rsidR="00953C44" w:rsidRDefault="00953C44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 w:rsidRPr="009D4DE8">
        <w:rPr>
          <w:rFonts w:ascii="Consolas" w:eastAsia="Times New Roman" w:hAnsi="Consolas" w:cs="Courier New"/>
          <w:color w:val="4472C4" w:themeColor="accent1"/>
          <w:sz w:val="20"/>
          <w:szCs w:val="20"/>
          <w:lang w:eastAsia="en-GB"/>
        </w:rPr>
        <w:t>$</w:t>
      </w:r>
      <w:r w:rsidRPr="00953C44">
        <w:rPr>
          <w:rFonts w:ascii="Consolas" w:eastAsia="Times New Roman" w:hAnsi="Consolas" w:cs="Courier New"/>
          <w:color w:val="FF0000"/>
          <w:sz w:val="20"/>
          <w:szCs w:val="20"/>
          <w:lang w:eastAsia="en-GB"/>
        </w:rPr>
        <w:t>Rscript</w:t>
      </w: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Minion_R_QC_Script/MinIONQC.R -h</w:t>
      </w:r>
    </w:p>
    <w:p w14:paraId="385EA044" w14:textId="3BC11C21" w:rsidR="00725C1F" w:rsidRDefault="00366958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-i INPUT Full path to </w:t>
      </w:r>
      <w:r w:rsidRPr="00CE34A0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en-GB"/>
        </w:rPr>
        <w:t>sequencing_summary</w:t>
      </w: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.</w:t>
      </w:r>
      <w:r w:rsidRPr="00CE34A0"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</w:rPr>
        <w:t>txt</w:t>
      </w: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file</w:t>
      </w:r>
      <w:r w:rsidR="00CE34A0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.</w:t>
      </w:r>
    </w:p>
    <w:p w14:paraId="7A60E8B0" w14:textId="198422E6" w:rsidR="00CE34A0" w:rsidRPr="00953C44" w:rsidRDefault="00CE34A0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-q </w:t>
      </w:r>
      <w:r w:rsidR="00B77AA0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QSCORE_CUTOFF, The cut off value for the quality score (default is 7).</w:t>
      </w:r>
    </w:p>
    <w:p w14:paraId="0C65238C" w14:textId="77777777" w:rsidR="009D6D81" w:rsidRDefault="009D6D81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</w:rPr>
      </w:pPr>
    </w:p>
    <w:p w14:paraId="7904D3BD" w14:textId="3DB53169" w:rsidR="009D6D81" w:rsidRDefault="009D6D81" w:rsidP="009D6D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sz w:val="20"/>
          <w:szCs w:val="20"/>
          <w:lang w:eastAsia="en-GB"/>
        </w:rPr>
        <w:t>$</w:t>
      </w:r>
      <w:r w:rsidRPr="009D6D81">
        <w:rPr>
          <w:rFonts w:ascii="Consolas" w:eastAsia="Times New Roman" w:hAnsi="Consolas" w:cs="Courier New"/>
          <w:color w:val="FF0000"/>
          <w:sz w:val="20"/>
          <w:szCs w:val="20"/>
          <w:lang w:eastAsia="en-GB"/>
        </w:rPr>
        <w:t>Rscript</w:t>
      </w:r>
      <w:r w:rsidRPr="009D6D81">
        <w:rPr>
          <w:rFonts w:ascii="Consolas" w:eastAsia="Times New Roman" w:hAnsi="Consolas" w:cs="Courier New"/>
          <w:sz w:val="20"/>
          <w:szCs w:val="20"/>
          <w:lang w:eastAsia="en-GB"/>
        </w:rPr>
        <w:t xml:space="preserve"> Minion_R_QC_Script/MinIONQC.R -i summary/sequencing_summary.txt -q 0</w:t>
      </w:r>
    </w:p>
    <w:p w14:paraId="6B3568FA" w14:textId="0E10839B" w:rsidR="00722AE4" w:rsidRDefault="00722AE4" w:rsidP="009D6D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noProof/>
          <w:sz w:val="20"/>
          <w:szCs w:val="20"/>
          <w:lang w:eastAsia="en-GB"/>
        </w:rPr>
        <w:drawing>
          <wp:inline distT="0" distB="0" distL="0" distR="0" wp14:anchorId="2A959B1D" wp14:editId="1EC2FB28">
            <wp:extent cx="5730240" cy="4402667"/>
            <wp:effectExtent l="0" t="0" r="3810" b="0"/>
            <wp:docPr id="8" name="Picture 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histo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373" cy="440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0B2F" w14:textId="372A0376" w:rsidR="007F0FB3" w:rsidRDefault="007F0FB3" w:rsidP="009D6D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sz w:val="20"/>
          <w:szCs w:val="20"/>
          <w:lang w:eastAsia="en-GB"/>
        </w:rPr>
      </w:pPr>
    </w:p>
    <w:p w14:paraId="61D38EC5" w14:textId="77777777" w:rsidR="007F0FB3" w:rsidRDefault="007F0FB3" w:rsidP="009D6D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sz w:val="20"/>
          <w:szCs w:val="20"/>
          <w:lang w:eastAsia="en-GB"/>
        </w:rPr>
      </w:pPr>
    </w:p>
    <w:p w14:paraId="45DA949F" w14:textId="77777777" w:rsidR="002F51EC" w:rsidRDefault="002F51EC" w:rsidP="00507C30">
      <w:pPr>
        <w:jc w:val="center"/>
        <w:rPr>
          <w:rFonts w:eastAsiaTheme="minorEastAsia"/>
          <w:b/>
          <w:bCs/>
          <w:sz w:val="44"/>
          <w:szCs w:val="44"/>
        </w:rPr>
      </w:pPr>
    </w:p>
    <w:p w14:paraId="37F80E04" w14:textId="183F0CCB" w:rsidR="007D6F4D" w:rsidRPr="002543EE" w:rsidRDefault="007D6F4D" w:rsidP="00507C30">
      <w:pPr>
        <w:jc w:val="center"/>
        <w:rPr>
          <w:rFonts w:eastAsiaTheme="minorEastAsia"/>
          <w:b/>
          <w:bCs/>
          <w:sz w:val="44"/>
          <w:szCs w:val="44"/>
        </w:rPr>
      </w:pPr>
      <w:r w:rsidRPr="002543EE">
        <w:rPr>
          <w:rFonts w:eastAsiaTheme="minorEastAsia"/>
          <w:b/>
          <w:bCs/>
          <w:sz w:val="44"/>
          <w:szCs w:val="44"/>
        </w:rPr>
        <w:lastRenderedPageBreak/>
        <w:t>VCF HUNTER</w:t>
      </w:r>
    </w:p>
    <w:p w14:paraId="4A5BF745" w14:textId="78437DAF" w:rsidR="00174690" w:rsidRDefault="00174690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Download Prerequisite Software:</w:t>
      </w:r>
    </w:p>
    <w:p w14:paraId="5039907E" w14:textId="77777777" w:rsidR="00174690" w:rsidRPr="00174690" w:rsidRDefault="00174690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Theme="minorEastAsia"/>
          <w:sz w:val="24"/>
          <w:szCs w:val="24"/>
        </w:rPr>
      </w:pPr>
    </w:p>
    <w:p w14:paraId="7D34C58D" w14:textId="48CBBE0F" w:rsidR="00676003" w:rsidRPr="0060057F" w:rsidRDefault="00D52D65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</w:rPr>
      </w:pPr>
      <w:ins w:id="53" w:author="HALL, Michael" w:date="2022-07-26T10:54:00Z">
        <w:r>
          <w:rPr>
            <w:rFonts w:ascii="Consolas" w:eastAsia="Times New Roman" w:hAnsi="Consolas" w:cs="Courier New"/>
            <w:b/>
            <w:bCs/>
            <w:i/>
            <w:iCs/>
            <w:color w:val="24292F"/>
            <w:sz w:val="20"/>
            <w:szCs w:val="20"/>
            <w:lang w:eastAsia="en-GB"/>
          </w:rPr>
          <w:t>#</w:t>
        </w:r>
      </w:ins>
      <w:r w:rsidR="0060057F" w:rsidRPr="0060057F">
        <w:rPr>
          <w:rFonts w:ascii="Consolas" w:eastAsia="Times New Roman" w:hAnsi="Consolas" w:cs="Courier New"/>
          <w:b/>
          <w:bCs/>
          <w:i/>
          <w:iCs/>
          <w:color w:val="24292F"/>
          <w:sz w:val="20"/>
          <w:szCs w:val="20"/>
          <w:lang w:eastAsia="en-GB"/>
        </w:rPr>
        <w:t>Clone Github Repository</w:t>
      </w:r>
      <w:r w:rsidR="0060057F" w:rsidRPr="0060057F"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</w:rPr>
        <w:t>:</w:t>
      </w:r>
    </w:p>
    <w:p w14:paraId="010507D7" w14:textId="4D0DC5EB" w:rsidR="005F5F35" w:rsidRDefault="009C4B4C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$</w:t>
      </w:r>
      <w:r w:rsidRPr="000A4B1A">
        <w:rPr>
          <w:rFonts w:ascii="Consolas" w:eastAsia="Times New Roman" w:hAnsi="Consolas" w:cs="Courier New"/>
          <w:color w:val="FF0000"/>
          <w:sz w:val="20"/>
          <w:szCs w:val="20"/>
          <w:lang w:eastAsia="en-GB"/>
        </w:rPr>
        <w:t>git</w:t>
      </w:r>
      <w:r w:rsidRPr="000A4B1A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clone </w:t>
      </w:r>
      <w:hyperlink r:id="rId20" w:history="1">
        <w:r w:rsidR="00C01051" w:rsidRPr="00ED4690">
          <w:rPr>
            <w:rStyle w:val="Hyperlink"/>
            <w:rFonts w:ascii="Consolas" w:eastAsia="Times New Roman" w:hAnsi="Consolas" w:cs="Courier New"/>
            <w:sz w:val="20"/>
            <w:szCs w:val="20"/>
            <w:lang w:eastAsia="en-GB"/>
          </w:rPr>
          <w:t>https://github.com/PBGLMichaelHall/VCFHunter.git</w:t>
        </w:r>
      </w:hyperlink>
    </w:p>
    <w:p w14:paraId="246EB492" w14:textId="77777777" w:rsidR="00A71CC0" w:rsidRDefault="00A71CC0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7BCD91C6" w14:textId="4612039B" w:rsidR="0032188D" w:rsidRDefault="0032188D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$</w:t>
      </w:r>
      <w:r w:rsidRPr="0032188D">
        <w:rPr>
          <w:rFonts w:ascii="Consolas" w:eastAsia="Times New Roman" w:hAnsi="Consolas" w:cs="Courier New"/>
          <w:color w:val="FF0000"/>
          <w:sz w:val="20"/>
          <w:szCs w:val="20"/>
          <w:lang w:eastAsia="en-GB"/>
        </w:rPr>
        <w:t>cd</w:t>
      </w: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VCFHunter/</w:t>
      </w:r>
    </w:p>
    <w:p w14:paraId="3C211E7C" w14:textId="2F7F1A37" w:rsidR="00A71CC0" w:rsidRDefault="00A71CC0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3A1D73CB" w14:textId="431647C2" w:rsidR="0060057F" w:rsidRPr="0060057F" w:rsidRDefault="00D52D65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i/>
          <w:iCs/>
          <w:color w:val="24292F"/>
          <w:sz w:val="20"/>
          <w:szCs w:val="20"/>
          <w:lang w:eastAsia="en-GB"/>
        </w:rPr>
      </w:pPr>
      <w:ins w:id="54" w:author="HALL, Michael" w:date="2022-07-26T10:54:00Z">
        <w:r>
          <w:rPr>
            <w:rFonts w:ascii="Consolas" w:eastAsia="Times New Roman" w:hAnsi="Consolas" w:cs="Courier New"/>
            <w:b/>
            <w:bCs/>
            <w:i/>
            <w:iCs/>
            <w:color w:val="24292F"/>
            <w:sz w:val="20"/>
            <w:szCs w:val="20"/>
            <w:lang w:eastAsia="en-GB"/>
          </w:rPr>
          <w:t>#</w:t>
        </w:r>
      </w:ins>
      <w:r w:rsidR="0060057F" w:rsidRPr="0060057F">
        <w:rPr>
          <w:rFonts w:ascii="Consolas" w:eastAsia="Times New Roman" w:hAnsi="Consolas" w:cs="Courier New"/>
          <w:b/>
          <w:bCs/>
          <w:i/>
          <w:iCs/>
          <w:color w:val="24292F"/>
          <w:sz w:val="20"/>
          <w:szCs w:val="20"/>
          <w:lang w:eastAsia="en-GB"/>
        </w:rPr>
        <w:t>Create Environment:</w:t>
      </w:r>
    </w:p>
    <w:p w14:paraId="4EC8F1B4" w14:textId="70D762B8" w:rsidR="002014AC" w:rsidRDefault="002014AC" w:rsidP="002014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$</w:t>
      </w:r>
      <w:r w:rsidRPr="00B71E87">
        <w:rPr>
          <w:rFonts w:ascii="Consolas" w:eastAsia="Times New Roman" w:hAnsi="Consolas" w:cs="Courier New"/>
          <w:color w:val="FF0000"/>
          <w:sz w:val="20"/>
          <w:szCs w:val="20"/>
          <w:lang w:eastAsia="en-GB"/>
        </w:rPr>
        <w:t>mamba</w:t>
      </w:r>
      <w:r w:rsidRPr="00B71E87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env create --file env/</w:t>
      </w:r>
      <w:r w:rsidR="00733605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vcf2allPropandCov.yaml</w:t>
      </w:r>
    </w:p>
    <w:p w14:paraId="11F31F43" w14:textId="196B3082" w:rsidR="003E3A58" w:rsidRDefault="003E3A58" w:rsidP="002014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$</w:t>
      </w:r>
      <w:r w:rsidR="002D37D9" w:rsidRPr="002D37D9">
        <w:rPr>
          <w:rFonts w:ascii="Consolas" w:eastAsia="Times New Roman" w:hAnsi="Consolas" w:cs="Courier New"/>
          <w:color w:val="FF0000"/>
          <w:sz w:val="20"/>
          <w:szCs w:val="20"/>
          <w:lang w:eastAsia="en-GB"/>
        </w:rPr>
        <w:t>conda</w:t>
      </w:r>
      <w:r w:rsidR="002D37D9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activate vcf2allPropandCov</w:t>
      </w:r>
    </w:p>
    <w:p w14:paraId="520D02C6" w14:textId="065A0829" w:rsidR="002014AC" w:rsidRDefault="002014AC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46F7CBE9" w14:textId="73E569BC" w:rsidR="0060057F" w:rsidRPr="00825F1F" w:rsidRDefault="00D52D65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i/>
          <w:iCs/>
          <w:color w:val="24292F"/>
          <w:sz w:val="20"/>
          <w:szCs w:val="20"/>
          <w:lang w:eastAsia="en-GB"/>
        </w:rPr>
      </w:pPr>
      <w:ins w:id="55" w:author="HALL, Michael" w:date="2022-07-26T10:54:00Z">
        <w:r>
          <w:rPr>
            <w:rFonts w:ascii="Consolas" w:eastAsia="Times New Roman" w:hAnsi="Consolas" w:cs="Courier New"/>
            <w:b/>
            <w:bCs/>
            <w:i/>
            <w:iCs/>
            <w:color w:val="24292F"/>
            <w:sz w:val="20"/>
            <w:szCs w:val="20"/>
            <w:lang w:eastAsia="en-GB"/>
          </w:rPr>
          <w:t>#</w:t>
        </w:r>
      </w:ins>
      <w:r w:rsidR="00825F1F" w:rsidRPr="00825F1F">
        <w:rPr>
          <w:rFonts w:ascii="Consolas" w:eastAsia="Times New Roman" w:hAnsi="Consolas" w:cs="Courier New"/>
          <w:b/>
          <w:bCs/>
          <w:i/>
          <w:iCs/>
          <w:color w:val="24292F"/>
          <w:sz w:val="20"/>
          <w:szCs w:val="20"/>
          <w:lang w:eastAsia="en-GB"/>
        </w:rPr>
        <w:t>Make Prerequisite Input file</w:t>
      </w:r>
      <w:r w:rsidR="00825F1F">
        <w:rPr>
          <w:rFonts w:ascii="Consolas" w:eastAsia="Times New Roman" w:hAnsi="Consolas" w:cs="Courier New"/>
          <w:b/>
          <w:bCs/>
          <w:i/>
          <w:iCs/>
          <w:color w:val="24292F"/>
          <w:sz w:val="20"/>
          <w:szCs w:val="20"/>
          <w:lang w:eastAsia="en-GB"/>
        </w:rPr>
        <w:t>:</w:t>
      </w:r>
    </w:p>
    <w:p w14:paraId="50120964" w14:textId="055FE9C7" w:rsidR="0032188D" w:rsidRDefault="0032188D" w:rsidP="003218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$</w:t>
      </w:r>
      <w:r w:rsidRPr="00B22604">
        <w:rPr>
          <w:rFonts w:ascii="Consolas" w:eastAsia="Times New Roman" w:hAnsi="Consolas" w:cs="Courier New"/>
          <w:color w:val="FF0000"/>
          <w:sz w:val="20"/>
          <w:szCs w:val="20"/>
          <w:lang w:eastAsia="en-GB"/>
        </w:rPr>
        <w:t>head</w:t>
      </w:r>
      <w:r w:rsidRPr="00B22604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-n</w:t>
      </w: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VCF/freebayes_D2</w:t>
      </w:r>
      <w:r w:rsidRPr="00B22604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.</w:t>
      </w: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filtered.</w:t>
      </w:r>
      <w:r w:rsidRPr="00B22604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vcf | grep "#CHROM" | sed 's/\t/\n/g' | tail -n +10 &gt; </w:t>
      </w:r>
      <w:r w:rsidR="0064688E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sorghum_</w:t>
      </w:r>
      <w:r w:rsidRPr="00B22604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all_names.tab</w:t>
      </w:r>
    </w:p>
    <w:p w14:paraId="4B981C88" w14:textId="73AA50E6" w:rsidR="00E73957" w:rsidRDefault="00E73957" w:rsidP="003218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67EE7BEB" w14:textId="24308184" w:rsidR="00E73957" w:rsidRPr="002805C0" w:rsidRDefault="00D52D65" w:rsidP="003218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i/>
          <w:iCs/>
          <w:color w:val="24292F"/>
          <w:sz w:val="20"/>
          <w:szCs w:val="20"/>
          <w:lang w:eastAsia="en-GB"/>
        </w:rPr>
      </w:pPr>
      <w:ins w:id="56" w:author="HALL, Michael" w:date="2022-07-26T10:54:00Z">
        <w:r>
          <w:rPr>
            <w:rFonts w:ascii="Consolas" w:eastAsia="Times New Roman" w:hAnsi="Consolas" w:cs="Courier New"/>
            <w:b/>
            <w:bCs/>
            <w:i/>
            <w:iCs/>
            <w:color w:val="24292F"/>
            <w:sz w:val="20"/>
            <w:szCs w:val="20"/>
            <w:lang w:eastAsia="en-GB"/>
          </w:rPr>
          <w:t>#</w:t>
        </w:r>
      </w:ins>
      <w:r w:rsidR="00E73957" w:rsidRPr="002805C0">
        <w:rPr>
          <w:rFonts w:ascii="Consolas" w:eastAsia="Times New Roman" w:hAnsi="Consolas" w:cs="Courier New"/>
          <w:b/>
          <w:bCs/>
          <w:i/>
          <w:iCs/>
          <w:color w:val="24292F"/>
          <w:sz w:val="20"/>
          <w:szCs w:val="20"/>
          <w:lang w:eastAsia="en-GB"/>
        </w:rPr>
        <w:t>Filter vcf</w:t>
      </w:r>
      <w:r w:rsidR="002805C0" w:rsidRPr="002805C0">
        <w:rPr>
          <w:rFonts w:ascii="Consolas" w:eastAsia="Times New Roman" w:hAnsi="Consolas" w:cs="Courier New"/>
          <w:b/>
          <w:bCs/>
          <w:i/>
          <w:iCs/>
          <w:color w:val="24292F"/>
          <w:sz w:val="20"/>
          <w:szCs w:val="20"/>
          <w:lang w:eastAsia="en-GB"/>
        </w:rPr>
        <w:t xml:space="preserve"> file:</w:t>
      </w:r>
    </w:p>
    <w:p w14:paraId="3B4B72EC" w14:textId="77777777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smi"/>
          <w:rFonts w:ascii="Consolas" w:hAnsi="Consolas"/>
          <w:color w:val="24292F"/>
        </w:rPr>
        <w:t>$</w:t>
      </w:r>
      <w:r w:rsidRPr="00127029">
        <w:rPr>
          <w:rStyle w:val="pl-smi"/>
          <w:rFonts w:ascii="Consolas" w:hAnsi="Consolas"/>
          <w:color w:val="FF0000"/>
        </w:rPr>
        <w:t>python</w:t>
      </w:r>
      <w:r>
        <w:rPr>
          <w:rFonts w:ascii="Consolas" w:hAnsi="Consolas"/>
          <w:color w:val="24292F"/>
        </w:rPr>
        <w:t xml:space="preserve"> PythonScripts/</w:t>
      </w:r>
      <w:r>
        <w:rPr>
          <w:rStyle w:val="pl-smi"/>
          <w:rFonts w:ascii="Consolas" w:hAnsi="Consolas"/>
          <w:color w:val="24292F"/>
        </w:rPr>
        <w:t>vcfFilter.1.0.py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vcf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freebayes_D2.filtered.vcf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names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sorghum_all_names.tab</w:t>
      </w:r>
      <w:r>
        <w:rPr>
          <w:rFonts w:ascii="Consolas" w:hAnsi="Consolas"/>
          <w:color w:val="24292F"/>
        </w:rPr>
        <w:t xml:space="preserve"> </w:t>
      </w:r>
    </w:p>
    <w:p w14:paraId="5884A492" w14:textId="77777777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MinCov</w:t>
      </w:r>
      <w:r>
        <w:rPr>
          <w:rFonts w:ascii="Consolas" w:hAnsi="Consolas"/>
          <w:color w:val="24292F"/>
        </w:rPr>
        <w:t xml:space="preserve"> </w:t>
      </w:r>
      <w:r>
        <w:rPr>
          <w:rStyle w:val="pl-c1"/>
          <w:rFonts w:ascii="Consolas" w:hAnsi="Consolas"/>
          <w:color w:val="24292F"/>
        </w:rPr>
        <w:t>10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MaxCov</w:t>
      </w:r>
      <w:r>
        <w:rPr>
          <w:rFonts w:ascii="Consolas" w:hAnsi="Consolas"/>
          <w:color w:val="24292F"/>
        </w:rPr>
        <w:t xml:space="preserve"> </w:t>
      </w:r>
      <w:r>
        <w:rPr>
          <w:rStyle w:val="pl-c1"/>
          <w:rFonts w:ascii="Consolas" w:hAnsi="Consolas"/>
          <w:color w:val="24292F"/>
        </w:rPr>
        <w:t>300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MinAl</w:t>
      </w:r>
      <w:r>
        <w:rPr>
          <w:rFonts w:ascii="Consolas" w:hAnsi="Consolas"/>
          <w:color w:val="24292F"/>
        </w:rPr>
        <w:t xml:space="preserve"> </w:t>
      </w:r>
      <w:r>
        <w:rPr>
          <w:rStyle w:val="pl-c1"/>
          <w:rFonts w:ascii="Consolas" w:hAnsi="Consolas"/>
          <w:color w:val="24292F"/>
        </w:rPr>
        <w:t>3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nMiss</w:t>
      </w:r>
      <w:r>
        <w:rPr>
          <w:rFonts w:ascii="Consolas" w:hAnsi="Consolas"/>
          <w:color w:val="24292F"/>
        </w:rPr>
        <w:t xml:space="preserve"> </w:t>
      </w:r>
      <w:r>
        <w:rPr>
          <w:rStyle w:val="pl-c1"/>
          <w:rFonts w:ascii="Consolas" w:hAnsi="Consolas"/>
          <w:color w:val="24292F"/>
        </w:rPr>
        <w:t>1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RmAlAlt</w:t>
      </w:r>
      <w:r>
        <w:rPr>
          <w:rFonts w:ascii="Consolas" w:hAnsi="Consolas"/>
          <w:color w:val="24292F"/>
        </w:rPr>
        <w:t xml:space="preserve"> </w:t>
      </w:r>
      <w:r>
        <w:rPr>
          <w:rStyle w:val="pl-c1"/>
          <w:rFonts w:ascii="Consolas" w:hAnsi="Consolas"/>
          <w:color w:val="24292F"/>
        </w:rPr>
        <w:t>1</w:t>
      </w:r>
      <w:r>
        <w:rPr>
          <w:rStyle w:val="pl-k"/>
          <w:rFonts w:ascii="Consolas" w:hAnsi="Consolas"/>
          <w:color w:val="24292F"/>
        </w:rPr>
        <w:t>:</w:t>
      </w:r>
      <w:r>
        <w:rPr>
          <w:rStyle w:val="pl-c1"/>
          <w:rFonts w:ascii="Consolas" w:hAnsi="Consolas"/>
          <w:color w:val="24292F"/>
        </w:rPr>
        <w:t>3</w:t>
      </w:r>
      <w:r>
        <w:rPr>
          <w:rStyle w:val="pl-k"/>
          <w:rFonts w:ascii="Consolas" w:hAnsi="Consolas"/>
          <w:color w:val="24292F"/>
        </w:rPr>
        <w:t>:</w:t>
      </w:r>
      <w:r>
        <w:rPr>
          <w:rStyle w:val="pl-c1"/>
          <w:rFonts w:ascii="Consolas" w:hAnsi="Consolas"/>
          <w:color w:val="24292F"/>
        </w:rPr>
        <w:t>4</w:t>
      </w:r>
      <w:r>
        <w:rPr>
          <w:rStyle w:val="pl-k"/>
          <w:rFonts w:ascii="Consolas" w:hAnsi="Consolas"/>
          <w:color w:val="24292F"/>
        </w:rPr>
        <w:t>:</w:t>
      </w:r>
      <w:r>
        <w:rPr>
          <w:rStyle w:val="pl-c1"/>
          <w:rFonts w:ascii="Consolas" w:hAnsi="Consolas"/>
          <w:color w:val="24292F"/>
        </w:rPr>
        <w:t>5</w:t>
      </w:r>
      <w:r>
        <w:rPr>
          <w:rStyle w:val="pl-k"/>
          <w:rFonts w:ascii="Consolas" w:hAnsi="Consolas"/>
          <w:color w:val="24292F"/>
        </w:rPr>
        <w:t>:</w:t>
      </w:r>
      <w:r>
        <w:rPr>
          <w:rStyle w:val="pl-c1"/>
          <w:rFonts w:ascii="Consolas" w:hAnsi="Consolas"/>
          <w:color w:val="24292F"/>
        </w:rPr>
        <w:t>6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prefix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DNAseq_Filtered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</w:t>
      </w:r>
      <w:r>
        <w:rPr>
          <w:rStyle w:val="pl-smi"/>
          <w:rFonts w:ascii="Consolas" w:hAnsi="Consolas"/>
          <w:color w:val="24292F"/>
        </w:rPr>
        <w:t>g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y</w:t>
      </w:r>
    </w:p>
    <w:p w14:paraId="7199FB52" w14:textId="64EBD21C" w:rsidR="00E73957" w:rsidRDefault="00E73957" w:rsidP="003218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45E87076" w14:textId="012F351D" w:rsidR="002805C0" w:rsidRDefault="002805C0" w:rsidP="003218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0B154FA3" w14:textId="77777777" w:rsidR="002805C0" w:rsidRDefault="002805C0" w:rsidP="003218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2B989430" w14:textId="0F4C9C23" w:rsidR="00A71CC0" w:rsidRDefault="00A71CC0" w:rsidP="003218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0D5A92EE" w14:textId="77777777" w:rsidR="00BF5A03" w:rsidRDefault="00BF5A03" w:rsidP="00E73957">
      <w:pPr>
        <w:pStyle w:val="HTMLPreformatted"/>
        <w:rPr>
          <w:rStyle w:val="pl-c"/>
          <w:rFonts w:ascii="Consolas" w:hAnsi="Consolas"/>
          <w:b/>
          <w:bCs/>
          <w:i/>
          <w:iCs/>
          <w:color w:val="24292F"/>
        </w:rPr>
      </w:pPr>
    </w:p>
    <w:p w14:paraId="22BD2BF4" w14:textId="77777777" w:rsidR="00BF5A03" w:rsidRDefault="00BF5A03" w:rsidP="00E73957">
      <w:pPr>
        <w:pStyle w:val="HTMLPreformatted"/>
        <w:rPr>
          <w:rStyle w:val="pl-c"/>
          <w:rFonts w:ascii="Consolas" w:hAnsi="Consolas"/>
          <w:b/>
          <w:bCs/>
          <w:i/>
          <w:iCs/>
          <w:color w:val="24292F"/>
        </w:rPr>
      </w:pPr>
    </w:p>
    <w:p w14:paraId="1471E9C8" w14:textId="77777777" w:rsidR="00BF5A03" w:rsidRDefault="00BF5A03" w:rsidP="00E73957">
      <w:pPr>
        <w:pStyle w:val="HTMLPreformatted"/>
        <w:rPr>
          <w:rStyle w:val="pl-c"/>
          <w:rFonts w:ascii="Consolas" w:hAnsi="Consolas"/>
          <w:b/>
          <w:bCs/>
          <w:i/>
          <w:iCs/>
          <w:color w:val="24292F"/>
        </w:rPr>
      </w:pPr>
    </w:p>
    <w:p w14:paraId="4016AA85" w14:textId="77777777" w:rsidR="00BF5A03" w:rsidRDefault="00BF5A03" w:rsidP="00E73957">
      <w:pPr>
        <w:pStyle w:val="HTMLPreformatted"/>
        <w:rPr>
          <w:rStyle w:val="pl-c"/>
          <w:rFonts w:ascii="Consolas" w:hAnsi="Consolas"/>
          <w:b/>
          <w:bCs/>
          <w:i/>
          <w:iCs/>
          <w:color w:val="24292F"/>
        </w:rPr>
      </w:pPr>
    </w:p>
    <w:p w14:paraId="4E3DA731" w14:textId="1413364B" w:rsidR="00E73957" w:rsidRPr="00E73957" w:rsidRDefault="00E73957" w:rsidP="00E73957">
      <w:pPr>
        <w:pStyle w:val="HTMLPreformatted"/>
        <w:rPr>
          <w:rFonts w:ascii="Consolas" w:hAnsi="Consolas"/>
          <w:b/>
          <w:bCs/>
          <w:i/>
          <w:iCs/>
          <w:color w:val="24292F"/>
        </w:rPr>
      </w:pPr>
      <w:r w:rsidRPr="00E73957">
        <w:rPr>
          <w:rStyle w:val="pl-c"/>
          <w:rFonts w:ascii="Consolas" w:hAnsi="Consolas"/>
          <w:b/>
          <w:bCs/>
          <w:i/>
          <w:iCs/>
          <w:color w:val="24292F"/>
        </w:rPr>
        <w:t>#Separate VCF by Chromosome</w:t>
      </w:r>
      <w:r>
        <w:rPr>
          <w:rStyle w:val="pl-c"/>
          <w:rFonts w:ascii="Consolas" w:hAnsi="Consolas"/>
          <w:b/>
          <w:bCs/>
          <w:i/>
          <w:iCs/>
          <w:color w:val="24292F"/>
        </w:rPr>
        <w:t>:</w:t>
      </w:r>
    </w:p>
    <w:p w14:paraId="2E43DD64" w14:textId="7B18C269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smi"/>
          <w:rFonts w:ascii="Consolas" w:hAnsi="Consolas"/>
          <w:color w:val="24292F"/>
        </w:rPr>
        <w:t>vcftools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gzvcf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DNAseq_Filtered_filt.vcf.gz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chr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Chr01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recode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out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data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Sorghumvcf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Chr01_DNAseq_Filtered_filt.vcf.gz</w:t>
      </w:r>
    </w:p>
    <w:p w14:paraId="7C910FF4" w14:textId="76FD8D77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smi"/>
          <w:rFonts w:ascii="Consolas" w:hAnsi="Consolas"/>
          <w:color w:val="24292F"/>
        </w:rPr>
        <w:t>vcftools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gzvcf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DNAseq_Filtered_filt.vcf.gz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chr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Chr02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recode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out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data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Sorghumvcf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Chr02_DNAseq_Filtered_filt.vcf.gz</w:t>
      </w:r>
    </w:p>
    <w:p w14:paraId="641E008B" w14:textId="5B97C485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smi"/>
          <w:rFonts w:ascii="Consolas" w:hAnsi="Consolas"/>
          <w:color w:val="24292F"/>
        </w:rPr>
        <w:t>vcftools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gzvcf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DNAseq_Filtered_filt.vcf.gz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chr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Chr03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recode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out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data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Sorghumvcf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Chr03_DNAseq_Filtered_filt.vcf.gz</w:t>
      </w:r>
    </w:p>
    <w:p w14:paraId="6E07CCE7" w14:textId="5D4C1173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smi"/>
          <w:rFonts w:ascii="Consolas" w:hAnsi="Consolas"/>
          <w:color w:val="24292F"/>
        </w:rPr>
        <w:t>vcftools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gzvcf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DNAseq_Filtered_filt.vcf.gz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chr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Chr04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recode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out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data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Sorghumvcf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Chr04_DNAseq_Filtered_filt.vcf.gz</w:t>
      </w:r>
    </w:p>
    <w:p w14:paraId="3C4CB626" w14:textId="225F31C0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smi"/>
          <w:rFonts w:ascii="Consolas" w:hAnsi="Consolas"/>
          <w:color w:val="24292F"/>
        </w:rPr>
        <w:t>vcftools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gzvcf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DNAseq_Filtered_filt.vcf.gz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chr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Chr05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recode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out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data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Sorghumvcf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Chr05_DNAseq_Filtered_filt.vcf.gz</w:t>
      </w:r>
    </w:p>
    <w:p w14:paraId="65F4AFF0" w14:textId="13671172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smi"/>
          <w:rFonts w:ascii="Consolas" w:hAnsi="Consolas"/>
          <w:color w:val="24292F"/>
        </w:rPr>
        <w:t>vcftools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gzvcf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DNAseq_Filtered_filt.vcf.gz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chr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Chr06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recode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out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data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Sorghumvcf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Chr06_DNAseq_Filtered_filt.vcf.gz</w:t>
      </w:r>
    </w:p>
    <w:p w14:paraId="770E65BF" w14:textId="40D91ADD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smi"/>
          <w:rFonts w:ascii="Consolas" w:hAnsi="Consolas"/>
          <w:color w:val="24292F"/>
        </w:rPr>
        <w:t>vcftools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gzvcf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DNAseq_Filtered_filt.vcf.gz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chr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Chr07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recode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out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data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Sorghumvcf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Chr07_DNAseq_Filtered_filt.vcf.gz</w:t>
      </w:r>
    </w:p>
    <w:p w14:paraId="7E624F3D" w14:textId="5327CBAA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smi"/>
          <w:rFonts w:ascii="Consolas" w:hAnsi="Consolas"/>
          <w:color w:val="24292F"/>
        </w:rPr>
        <w:t>vcftools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gzvcf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DNAseq_Filtered_filt.vcf.gz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chr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Chr08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recode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out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data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Sorghumvcf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Chr08_DNAseq_Filtered_filt.vcf.gz</w:t>
      </w:r>
    </w:p>
    <w:p w14:paraId="1C86C4EF" w14:textId="71470952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smi"/>
          <w:rFonts w:ascii="Consolas" w:hAnsi="Consolas"/>
          <w:color w:val="24292F"/>
        </w:rPr>
        <w:t>vcftools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gzvcf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DNAseq_Filtered_filt.vcf.gz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chr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Chr09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recode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out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data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Sorghumvcf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Chr09_DNAseq_Filtered_filt.vcf.gz</w:t>
      </w:r>
    </w:p>
    <w:p w14:paraId="793DBC58" w14:textId="3C844DD2" w:rsidR="00E73957" w:rsidRDefault="00E73957" w:rsidP="00E73957">
      <w:pPr>
        <w:pStyle w:val="HTMLPreformatted"/>
        <w:rPr>
          <w:rFonts w:ascii="Consolas" w:hAnsi="Consolas"/>
          <w:color w:val="24292F"/>
        </w:rPr>
      </w:pPr>
      <w:r>
        <w:rPr>
          <w:rStyle w:val="pl-smi"/>
          <w:rFonts w:ascii="Consolas" w:hAnsi="Consolas"/>
          <w:color w:val="24292F"/>
        </w:rPr>
        <w:t>vcftools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gzvcf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DNAseq_Filtered_filt.vcf.gz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chr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Chr10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recode</w:t>
      </w:r>
      <w:r>
        <w:rPr>
          <w:rFonts w:ascii="Consolas" w:hAnsi="Consolas"/>
          <w:color w:val="24292F"/>
        </w:rPr>
        <w:t xml:space="preserve"> </w:t>
      </w:r>
      <w:r>
        <w:rPr>
          <w:rStyle w:val="pl-k"/>
          <w:rFonts w:ascii="Consolas" w:hAnsi="Consolas"/>
          <w:color w:val="24292F"/>
        </w:rPr>
        <w:t>--</w:t>
      </w:r>
      <w:r>
        <w:rPr>
          <w:rStyle w:val="pl-smi"/>
          <w:rFonts w:ascii="Consolas" w:hAnsi="Consolas"/>
          <w:color w:val="24292F"/>
        </w:rPr>
        <w:t>out</w:t>
      </w:r>
      <w:r>
        <w:rPr>
          <w:rFonts w:ascii="Consolas" w:hAnsi="Consolas"/>
          <w:color w:val="24292F"/>
        </w:rPr>
        <w:t xml:space="preserve"> </w:t>
      </w:r>
      <w:r>
        <w:rPr>
          <w:rStyle w:val="pl-smi"/>
          <w:rFonts w:ascii="Consolas" w:hAnsi="Consolas"/>
          <w:color w:val="24292F"/>
        </w:rPr>
        <w:t>data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Sorghumvcf</w:t>
      </w:r>
      <w:r>
        <w:rPr>
          <w:rStyle w:val="pl-k"/>
          <w:rFonts w:ascii="Consolas" w:hAnsi="Consolas"/>
          <w:color w:val="24292F"/>
        </w:rPr>
        <w:t>/</w:t>
      </w:r>
      <w:r>
        <w:rPr>
          <w:rStyle w:val="pl-smi"/>
          <w:rFonts w:ascii="Consolas" w:hAnsi="Consolas"/>
          <w:color w:val="24292F"/>
        </w:rPr>
        <w:t>Chr10_DNAseq_Filtered_filt.vcf.gz</w:t>
      </w:r>
    </w:p>
    <w:p w14:paraId="090E914E" w14:textId="77777777" w:rsidR="00E73957" w:rsidRPr="00E73957" w:rsidRDefault="00E73957" w:rsidP="003218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</w:rPr>
      </w:pPr>
    </w:p>
    <w:p w14:paraId="40314391" w14:textId="5CBEF100" w:rsidR="00127029" w:rsidRPr="00D52D65" w:rsidRDefault="00D52D65" w:rsidP="003218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0"/>
          <w:szCs w:val="20"/>
          <w:lang w:eastAsia="en-GB"/>
          <w:rPrChange w:id="57" w:author="HALL, Michael" w:date="2022-07-26T10:53:00Z">
            <w:rPr>
              <w:rFonts w:ascii="Consolas" w:eastAsia="Times New Roman" w:hAnsi="Consolas" w:cs="Courier New"/>
              <w:color w:val="24292F"/>
              <w:sz w:val="20"/>
              <w:szCs w:val="20"/>
              <w:lang w:eastAsia="en-GB"/>
            </w:rPr>
          </w:rPrChange>
        </w:rPr>
      </w:pPr>
      <w:ins w:id="58" w:author="HALL, Michael" w:date="2022-07-26T10:53:00Z">
        <w:r>
          <w:rPr>
            <w:rFonts w:ascii="Consolas" w:eastAsia="Times New Roman" w:hAnsi="Consolas" w:cs="Courier New"/>
            <w:b/>
            <w:bCs/>
            <w:color w:val="24292F"/>
            <w:sz w:val="20"/>
            <w:szCs w:val="20"/>
            <w:lang w:eastAsia="en-GB"/>
          </w:rPr>
          <w:t xml:space="preserve">#Run python script on all </w:t>
        </w:r>
      </w:ins>
      <w:ins w:id="59" w:author="HALL, Michael" w:date="2022-07-26T10:54:00Z">
        <w:r>
          <w:rPr>
            <w:rFonts w:ascii="Consolas" w:eastAsia="Times New Roman" w:hAnsi="Consolas" w:cs="Courier New"/>
            <w:b/>
            <w:bCs/>
            <w:color w:val="24292F"/>
            <w:sz w:val="20"/>
            <w:szCs w:val="20"/>
            <w:lang w:eastAsia="en-GB"/>
          </w:rPr>
          <w:t>configuration files</w:t>
        </w:r>
      </w:ins>
    </w:p>
    <w:p w14:paraId="015B9A3C" w14:textId="0D6CDAF1" w:rsidR="00DE2764" w:rsidRDefault="00DE2764" w:rsidP="00DE27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$</w:t>
      </w:r>
      <w:r w:rsidRPr="00DE2764">
        <w:rPr>
          <w:rFonts w:ascii="Consolas" w:eastAsia="Times New Roman" w:hAnsi="Consolas" w:cs="Courier New"/>
          <w:color w:val="FF0000"/>
          <w:sz w:val="20"/>
          <w:szCs w:val="20"/>
          <w:lang w:eastAsia="en-GB"/>
        </w:rPr>
        <w:t>python</w:t>
      </w:r>
      <w:r w:rsidRPr="00DE2764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 </w:t>
      </w:r>
      <w:r w:rsidR="00AB484A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PythonScripts/</w:t>
      </w:r>
      <w:r w:rsidRPr="00DE2764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 xml:space="preserve">vcf2allPropAndCov.py --conf SorghumVcf.conf --origin SorghumOrigin.tab --acc D2_F2_tt --ploidy 2 --dcurve y --col </w:t>
      </w:r>
      <w:r w:rsidR="00E55A57"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  <w:t>SorghumColor.conf</w:t>
      </w:r>
    </w:p>
    <w:p w14:paraId="24180E1E" w14:textId="37AA9404" w:rsidR="006735E7" w:rsidRDefault="00D903BE" w:rsidP="00DE27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  <w:r>
        <w:rPr>
          <w:rFonts w:ascii="Consolas" w:eastAsia="Times New Roman" w:hAnsi="Consolas" w:cs="Courier New"/>
          <w:b/>
          <w:bCs/>
          <w:noProof/>
          <w:color w:val="24292F"/>
          <w:sz w:val="36"/>
          <w:szCs w:val="36"/>
          <w:lang w:eastAsia="en-GB"/>
        </w:rPr>
        <w:lastRenderedPageBreak/>
        <w:drawing>
          <wp:inline distT="0" distB="0" distL="0" distR="0" wp14:anchorId="25FD3BA4" wp14:editId="7EE5C26A">
            <wp:extent cx="5158740" cy="4819650"/>
            <wp:effectExtent l="76200" t="76200" r="137160" b="133350"/>
            <wp:docPr id="7" name="Picture 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abl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4819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D95031" w14:textId="625FF889" w:rsidR="006735E7" w:rsidDel="00B45E39" w:rsidRDefault="006735E7" w:rsidP="00B45E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del w:id="60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3E50B170" w14:textId="77777777" w:rsidR="00B45E39" w:rsidRPr="00DE2764" w:rsidRDefault="00B45E39" w:rsidP="00DE27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ins w:id="61" w:author="HALL, Michael" w:date="2022-07-25T15:45:00Z"/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30CEDB63" w14:textId="619FFC16" w:rsidR="00DE2764" w:rsidDel="0097763A" w:rsidRDefault="00DE2764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del w:id="62" w:author="HALL, Michael" w:date="2022-07-25T15:45:00Z"/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51880E21" w14:textId="77777777" w:rsidR="0097763A" w:rsidRDefault="009776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ins w:id="63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  <w:pPrChange w:id="64" w:author="HALL, Michael" w:date="2022-07-25T15:45:00Z">
          <w:pPr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</w:pPr>
        </w:pPrChange>
      </w:pPr>
    </w:p>
    <w:p w14:paraId="6AA557F4" w14:textId="77777777" w:rsidR="00B45E39" w:rsidRDefault="00B45E39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65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0AFA2D68" w14:textId="77777777" w:rsidR="00B45E39" w:rsidRDefault="00B45E39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66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0C918760" w14:textId="77777777" w:rsidR="00B45E39" w:rsidRDefault="00B45E39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67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01CA03DF" w14:textId="77777777" w:rsidR="00B45E39" w:rsidRDefault="00B45E39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68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1AC35E20" w14:textId="77777777" w:rsidR="00B45E39" w:rsidRDefault="00B45E39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69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6A898E31" w14:textId="77777777" w:rsidR="00B45E39" w:rsidRDefault="00B45E39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70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1C8E0B95" w14:textId="77777777" w:rsidR="00B45E39" w:rsidRDefault="00B45E39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71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283F9D79" w14:textId="77777777" w:rsidR="00B45E39" w:rsidRDefault="00B45E39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72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41E5FF27" w14:textId="77777777" w:rsidR="00B45E39" w:rsidRDefault="00B45E39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73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03BFD808" w14:textId="77777777" w:rsidR="00B45E39" w:rsidRDefault="00B45E39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74" w:author="HALL, Michael" w:date="2022-07-25T15:45:00Z"/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265F7FB8" w14:textId="4F1BE272" w:rsidR="0071615B" w:rsidRDefault="0071615B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</w:p>
    <w:p w14:paraId="3A6D8EE9" w14:textId="3E8F0A57" w:rsidR="004B1F88" w:rsidRPr="002543EE" w:rsidRDefault="004B1F88" w:rsidP="00507C30">
      <w:pPr>
        <w:jc w:val="center"/>
        <w:rPr>
          <w:rFonts w:eastAsiaTheme="minorEastAsia"/>
          <w:b/>
          <w:bCs/>
          <w:sz w:val="44"/>
          <w:szCs w:val="44"/>
        </w:rPr>
      </w:pPr>
      <w:r w:rsidRPr="002543EE">
        <w:rPr>
          <w:rFonts w:eastAsiaTheme="minorEastAsia"/>
          <w:b/>
          <w:bCs/>
          <w:sz w:val="44"/>
          <w:szCs w:val="44"/>
        </w:rPr>
        <w:lastRenderedPageBreak/>
        <w:t xml:space="preserve">Copy Number Variants </w:t>
      </w:r>
    </w:p>
    <w:p w14:paraId="3328A763" w14:textId="6A9F0F09" w:rsidR="004B1F88" w:rsidRDefault="004B1F88" w:rsidP="004B1F88">
      <w:pPr>
        <w:rPr>
          <w:rFonts w:eastAsiaTheme="minorEastAsia"/>
          <w:i/>
          <w:iCs/>
          <w:sz w:val="44"/>
          <w:szCs w:val="44"/>
        </w:rPr>
      </w:pPr>
    </w:p>
    <w:p w14:paraId="7310BB16" w14:textId="77A636BE" w:rsidR="003B2394" w:rsidRDefault="003B2394" w:rsidP="004B1F88">
      <w:pPr>
        <w:rPr>
          <w:rFonts w:eastAsiaTheme="minorEastAsia"/>
          <w:i/>
          <w:iCs/>
          <w:sz w:val="44"/>
          <w:szCs w:val="44"/>
        </w:rPr>
      </w:pPr>
      <w:r>
        <w:rPr>
          <w:rFonts w:eastAsiaTheme="minorEastAsia"/>
          <w:i/>
          <w:iCs/>
          <w:sz w:val="44"/>
          <w:szCs w:val="44"/>
        </w:rPr>
        <w:t>BANANA</w:t>
      </w:r>
      <w:r w:rsidR="00065AA3">
        <w:rPr>
          <w:rFonts w:eastAsiaTheme="minorEastAsia"/>
          <w:i/>
          <w:iCs/>
          <w:sz w:val="44"/>
          <w:szCs w:val="44"/>
        </w:rPr>
        <w:t xml:space="preserve"> All Chromosomes</w:t>
      </w:r>
    </w:p>
    <w:p w14:paraId="54D8201F" w14:textId="57F9AEA6" w:rsidR="004B1F88" w:rsidRPr="002543EE" w:rsidRDefault="002543EE" w:rsidP="00507C30">
      <w:pPr>
        <w:jc w:val="center"/>
        <w:rPr>
          <w:rFonts w:eastAsiaTheme="minorEastAsia"/>
          <w:sz w:val="44"/>
          <w:szCs w:val="44"/>
        </w:rPr>
      </w:pPr>
      <w:r>
        <w:rPr>
          <w:rFonts w:eastAsiaTheme="minorEastAsia"/>
          <w:noProof/>
          <w:sz w:val="44"/>
          <w:szCs w:val="44"/>
        </w:rPr>
        <w:drawing>
          <wp:inline distT="0" distB="0" distL="0" distR="0" wp14:anchorId="20ADF458" wp14:editId="2A645D26">
            <wp:extent cx="5731510" cy="3303270"/>
            <wp:effectExtent l="171450" t="171450" r="173990" b="201930"/>
            <wp:docPr id="9" name="Picture 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scatter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1F4A55B" w14:textId="5F68CCA5" w:rsidR="004B1F88" w:rsidRDefault="003B2394" w:rsidP="004B1F88">
      <w:pPr>
        <w:rPr>
          <w:rFonts w:eastAsiaTheme="minorEastAsia"/>
          <w:i/>
          <w:iCs/>
          <w:sz w:val="44"/>
          <w:szCs w:val="44"/>
        </w:rPr>
      </w:pPr>
      <w:r>
        <w:rPr>
          <w:rFonts w:eastAsiaTheme="minorEastAsia"/>
          <w:i/>
          <w:iCs/>
          <w:sz w:val="44"/>
          <w:szCs w:val="44"/>
        </w:rPr>
        <w:t>SORGHUM</w:t>
      </w:r>
      <w:r w:rsidR="00065AA3">
        <w:rPr>
          <w:rFonts w:eastAsiaTheme="minorEastAsia"/>
          <w:i/>
          <w:iCs/>
          <w:sz w:val="44"/>
          <w:szCs w:val="44"/>
        </w:rPr>
        <w:t xml:space="preserve"> Chromosome 9</w:t>
      </w:r>
    </w:p>
    <w:p w14:paraId="6F40C64F" w14:textId="0986DDB8" w:rsidR="003B2394" w:rsidRDefault="003B2394" w:rsidP="004B1F88">
      <w:pPr>
        <w:rPr>
          <w:rFonts w:eastAsiaTheme="minorEastAsia"/>
          <w:i/>
          <w:iCs/>
          <w:sz w:val="44"/>
          <w:szCs w:val="44"/>
        </w:rPr>
      </w:pPr>
      <w:r>
        <w:rPr>
          <w:rFonts w:eastAsiaTheme="minorEastAsia"/>
          <w:i/>
          <w:iCs/>
          <w:noProof/>
          <w:sz w:val="44"/>
          <w:szCs w:val="44"/>
        </w:rPr>
        <w:drawing>
          <wp:inline distT="0" distB="0" distL="0" distR="0" wp14:anchorId="15F49817" wp14:editId="133D7954">
            <wp:extent cx="5731510" cy="2483485"/>
            <wp:effectExtent l="0" t="0" r="2540" b="0"/>
            <wp:docPr id="10" name="Picture 1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scatter 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4D81" w14:textId="77777777" w:rsidR="00065AA3" w:rsidRDefault="00065AA3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Theme="minorEastAsia"/>
          <w:i/>
          <w:iCs/>
          <w:sz w:val="44"/>
          <w:szCs w:val="44"/>
        </w:rPr>
      </w:pPr>
    </w:p>
    <w:p w14:paraId="5196CFE0" w14:textId="7F51611B" w:rsidR="005F234C" w:rsidRDefault="00245CF8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</w:pPr>
      <w:r>
        <w:rPr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  <w:lastRenderedPageBreak/>
        <w:t>Literature Reading</w:t>
      </w:r>
      <w:r w:rsidR="00933C8D">
        <w:rPr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  <w:t>,</w:t>
      </w:r>
      <w:ins w:id="75" w:author="HALL, Michael" w:date="2022-07-26T10:49:00Z">
        <w:r w:rsidR="00FC730D">
          <w:rPr>
            <w:rFonts w:ascii="Consolas" w:eastAsia="Times New Roman" w:hAnsi="Consolas" w:cs="Courier New"/>
            <w:b/>
            <w:bCs/>
            <w:color w:val="24292F"/>
            <w:sz w:val="36"/>
            <w:szCs w:val="36"/>
            <w:lang w:eastAsia="en-GB"/>
          </w:rPr>
          <w:t xml:space="preserve"> mostly Research Papers</w:t>
        </w:r>
      </w:ins>
      <w:r>
        <w:rPr>
          <w:rFonts w:ascii="Consolas" w:eastAsia="Times New Roman" w:hAnsi="Consolas" w:cs="Courier New"/>
          <w:b/>
          <w:bCs/>
          <w:color w:val="24292F"/>
          <w:sz w:val="36"/>
          <w:szCs w:val="36"/>
          <w:lang w:eastAsia="en-GB"/>
        </w:rPr>
        <w:t>:</w:t>
      </w:r>
    </w:p>
    <w:p w14:paraId="34C4653B" w14:textId="6D6C5A8D" w:rsidR="00245CF8" w:rsidRDefault="00245CF8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36"/>
          <w:szCs w:val="36"/>
          <w:lang w:eastAsia="en-GB"/>
        </w:rPr>
      </w:pPr>
    </w:p>
    <w:p w14:paraId="70DAD66B" w14:textId="60E3BF61" w:rsidR="00245CF8" w:rsidRDefault="008F529A" w:rsidP="00A04E60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 w:rsidRPr="00A04E60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Rapid re-identification of human samples using portable DNA sequencing</w:t>
      </w:r>
    </w:p>
    <w:p w14:paraId="1C31CFE5" w14:textId="49166953" w:rsidR="00A04E60" w:rsidRDefault="00A04E60" w:rsidP="00A04E60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Mapping of Quantitative Trait Loci Underlying Cold Tolerance in Rice Seedlings via High-Throughput Sequencing of Pooled Extremes</w:t>
      </w:r>
    </w:p>
    <w:p w14:paraId="7BD37881" w14:textId="6882723B" w:rsidR="00A04E60" w:rsidRDefault="003C306D" w:rsidP="00A04E60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QTLseqr: An R Package for Bulk Segregant Analysis with Next-Generation Sequencing</w:t>
      </w:r>
    </w:p>
    <w:p w14:paraId="6F6534F8" w14:textId="41919D9D" w:rsidR="005D180A" w:rsidRDefault="005D180A" w:rsidP="00A04E60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The Statistics of Bulk Segregant Analysis Using Next Generation Sequencing</w:t>
      </w:r>
    </w:p>
    <w:p w14:paraId="0A586D1A" w14:textId="2BF40A57" w:rsidR="005D180A" w:rsidRDefault="005D180A" w:rsidP="00A04E60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A Low-Cost Genotyping Protocol and Kit for Marker-Assisted Selection of Orange Lemma (rob1.a), a Feed Quality Trait in Barley (Hordeum vulgare L.)</w:t>
      </w:r>
    </w:p>
    <w:p w14:paraId="641A5B3E" w14:textId="37917634" w:rsidR="00CB495B" w:rsidRDefault="00CB495B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Mapping immature fruit colour-related genes via bulked segregant analysis combined with whole-genome re-sequencing in pepper (Capsicum annuumm)</w:t>
      </w:r>
    </w:p>
    <w:p w14:paraId="62706C19" w14:textId="3AF220FE" w:rsidR="00D57FE7" w:rsidRDefault="00D57FE7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High-accuracy long-read amplicon sequences using unique molecular identifiers with Nanopore or PacBio sequencing</w:t>
      </w:r>
    </w:p>
    <w:p w14:paraId="75E8750F" w14:textId="16DF834C" w:rsidR="00D57FE7" w:rsidRDefault="00322AD9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DNeasy </w:t>
      </w:r>
      <w:r w:rsidR="006B2234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Plant Mini Kit Protocol</w:t>
      </w:r>
    </w:p>
    <w:p w14:paraId="17BCB5BB" w14:textId="58AD0DC0" w:rsidR="006B2234" w:rsidRDefault="00676D3E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The Sun, The Genome, and The Internet</w:t>
      </w:r>
    </w:p>
    <w:p w14:paraId="01F55FC9" w14:textId="2C499D14" w:rsidR="00676D3E" w:rsidRDefault="00407668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Full Planet, Empty Plates </w:t>
      </w:r>
      <w:proofErr w:type="gramStart"/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The</w:t>
      </w:r>
      <w:proofErr w:type="gramEnd"/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 New Geopolitics of Food Security</w:t>
      </w:r>
    </w:p>
    <w:p w14:paraId="1F1BCD5A" w14:textId="0428E6F3" w:rsidR="00C63FC8" w:rsidRDefault="00C63FC8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Plant immunity: towards an integrated view of plant-pathogen interactions</w:t>
      </w:r>
    </w:p>
    <w:p w14:paraId="3030AE87" w14:textId="15A8674E" w:rsidR="00C63FC8" w:rsidRDefault="00697309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Plant immunity: Danger Perception and </w:t>
      </w:r>
      <w:del w:id="76" w:author="HALL, Michael" w:date="2022-07-25T15:40:00Z">
        <w:r w:rsidDel="00F764BA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delText>Signaling</w:delText>
        </w:r>
      </w:del>
      <w:ins w:id="77" w:author="HALL, Michael" w:date="2022-07-25T15:40:00Z">
        <w:r w:rsidR="00F764BA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Signalling</w:t>
        </w:r>
      </w:ins>
    </w:p>
    <w:p w14:paraId="09ED2B4E" w14:textId="5809E1D7" w:rsidR="0098174F" w:rsidRDefault="0098174F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78" w:author="HALL, Michael" w:date="2022-07-25T15:40:00Z"/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ins w:id="79" w:author="HALL, Michael" w:date="2022-07-25T15:40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Efficient Screening Techniques to Identify Mutants with TR4 Resistance in Banana</w:t>
        </w:r>
      </w:ins>
    </w:p>
    <w:p w14:paraId="0E29D16C" w14:textId="59F2507D" w:rsidR="0098174F" w:rsidRDefault="00A50280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80" w:author="HALL, Michael" w:date="2022-07-25T15:41:00Z"/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ins w:id="81" w:author="HALL, Michael" w:date="2022-07-25T15:41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Identity by Descent: Variation in Meiosis, Across Genomes, and in Populations</w:t>
        </w:r>
      </w:ins>
    </w:p>
    <w:p w14:paraId="4006B4AF" w14:textId="20B295D4" w:rsidR="00A50280" w:rsidRDefault="00902FAA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82" w:author="HALL, Michael" w:date="2022-07-25T15:42:00Z"/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ins w:id="83" w:author="HALL, Michael" w:date="2022-07-25T15:42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Using </w:t>
        </w:r>
      </w:ins>
      <w:r w:rsidR="00DB6942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next generation</w:t>
      </w:r>
      <w:ins w:id="84" w:author="HALL, Michael" w:date="2022-07-25T15:42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sequencing to isolate mutant genes from forward genetic screens</w:t>
        </w:r>
      </w:ins>
    </w:p>
    <w:p w14:paraId="3C16F89A" w14:textId="4C637F3D" w:rsidR="00BE0D50" w:rsidRDefault="00BE0D50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85" w:author="HALL, Michael" w:date="2022-07-25T15:43:00Z"/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ins w:id="86" w:author="HALL, Michael" w:date="2022-07-25T15:42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CNV-seq, a new method to detect copy number variation using high-throughput</w:t>
        </w:r>
      </w:ins>
      <w:ins w:id="87" w:author="HALL, Michael" w:date="2022-07-25T15:43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sequencing</w:t>
        </w:r>
      </w:ins>
    </w:p>
    <w:p w14:paraId="201536A8" w14:textId="4F0D4CA6" w:rsidR="0019208F" w:rsidRDefault="0019208F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88" w:author="HALL, Michael" w:date="2022-07-26T08:30:00Z"/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ins w:id="89" w:author="HALL, Michael" w:date="2022-07-25T15:43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Big Data: Astronomical or Genomical?</w:t>
        </w:r>
      </w:ins>
    </w:p>
    <w:p w14:paraId="4C42529F" w14:textId="7B1AFACA" w:rsidR="008E54B5" w:rsidRDefault="008E54B5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90" w:author="HALL, Michael" w:date="2022-07-26T08:31:00Z"/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ins w:id="91" w:author="HALL, Michael" w:date="2022-07-26T08:30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Lonely Planet Europ</w:t>
        </w:r>
      </w:ins>
      <w:ins w:id="92" w:author="HALL, Michael" w:date="2022-07-26T08:31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e</w:t>
        </w:r>
      </w:ins>
      <w:ins w:id="93" w:author="HALL, Michael" w:date="2022-07-26T10:49:00Z">
        <w:r w:rsidR="00FC730D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</w:t>
        </w:r>
      </w:ins>
    </w:p>
    <w:p w14:paraId="0E99AAA9" w14:textId="130D837D" w:rsidR="008E54B5" w:rsidRDefault="008E54B5" w:rsidP="00D57FE7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ins w:id="94" w:author="HALL, Michael" w:date="2022-07-26T08:31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Living in Vienna</w:t>
        </w:r>
      </w:ins>
    </w:p>
    <w:p w14:paraId="3F12B3D6" w14:textId="4D54DA95" w:rsidR="00703CB3" w:rsidRDefault="00703CB3" w:rsidP="00703CB3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Statistical Analysis of Next Generation Sequencing Dat</w:t>
      </w:r>
      <w:r w:rsidR="0080665D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a-Springer</w:t>
      </w:r>
    </w:p>
    <w:p w14:paraId="4B5267E9" w14:textId="2AB8BAD6" w:rsidR="0080665D" w:rsidRDefault="00CD6A86" w:rsidP="00703CB3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Bioinformatics Data Skills</w:t>
      </w:r>
    </w:p>
    <w:p w14:paraId="0BE46C47" w14:textId="1220FEE6" w:rsidR="00CD6A86" w:rsidRDefault="00327C28" w:rsidP="00703CB3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Bioinformatics_With_Python_Cookbook</w:t>
      </w:r>
    </w:p>
    <w:p w14:paraId="16DF7CF2" w14:textId="2B2477C2" w:rsidR="00327C28" w:rsidRDefault="00FB1BB6" w:rsidP="00703CB3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Computational</w:t>
      </w:r>
      <w:r w:rsidR="00582BCC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 Exome and Genome Analysis</w:t>
      </w:r>
    </w:p>
    <w:p w14:paraId="31131748" w14:textId="3BBD0BAD" w:rsidR="004F5A44" w:rsidRDefault="004F5A44" w:rsidP="00703CB3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Copy Number Variant</w:t>
      </w:r>
      <w:r w:rsidR="002476D1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s</w:t>
      </w:r>
    </w:p>
    <w:p w14:paraId="5E75B7E6" w14:textId="40B641CB" w:rsidR="005A547F" w:rsidRPr="00703CB3" w:rsidRDefault="005A547F" w:rsidP="00703CB3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95" w:author="HALL, Michael" w:date="2022-07-26T08:31:00Z"/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Variant Calling:</w:t>
      </w:r>
      <w:r w:rsidR="00B77FCA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 </w:t>
      </w: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Methods and Protocols</w:t>
      </w:r>
    </w:p>
    <w:p w14:paraId="74FA034D" w14:textId="77777777" w:rsidR="008E54B5" w:rsidRPr="00D57FE7" w:rsidRDefault="008E54B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pPrChange w:id="96" w:author="HALL, Michael" w:date="2022-07-26T08:37:00Z">
          <w:pPr>
            <w:pStyle w:val="ListParagraph"/>
            <w:numPr>
              <w:numId w:val="3"/>
            </w:numPr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hanging="360"/>
          </w:pPr>
        </w:pPrChange>
      </w:pPr>
    </w:p>
    <w:p w14:paraId="5F16D3AE" w14:textId="3831D48A" w:rsidR="00676003" w:rsidRDefault="00676003" w:rsidP="009C4B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GB"/>
        </w:rPr>
      </w:pPr>
    </w:p>
    <w:p w14:paraId="0DF9FAC7" w14:textId="6EB05790" w:rsidR="002804EB" w:rsidRDefault="004438B5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97" w:author="HALL, Michael" w:date="2022-07-26T08:40:00Z"/>
          <w:rFonts w:ascii="Consolas" w:eastAsia="Times New Roman" w:hAnsi="Consolas" w:cs="Courier New"/>
          <w:b/>
          <w:bCs/>
          <w:color w:val="24292F"/>
          <w:sz w:val="40"/>
          <w:szCs w:val="40"/>
          <w:lang w:eastAsia="en-GB"/>
        </w:rPr>
      </w:pPr>
      <w:ins w:id="98" w:author="HALL, Michael" w:date="2022-07-26T08:40:00Z">
        <w:r>
          <w:rPr>
            <w:rFonts w:ascii="Consolas" w:eastAsia="Times New Roman" w:hAnsi="Consolas" w:cs="Courier New"/>
            <w:b/>
            <w:bCs/>
            <w:color w:val="24292F"/>
            <w:sz w:val="40"/>
            <w:szCs w:val="40"/>
            <w:lang w:eastAsia="en-GB"/>
          </w:rPr>
          <w:lastRenderedPageBreak/>
          <w:t>Molecular Biology</w:t>
        </w:r>
      </w:ins>
      <w:ins w:id="99" w:author="HALL, Michael" w:date="2022-07-26T08:53:00Z">
        <w:r w:rsidR="00E30BB5">
          <w:rPr>
            <w:rFonts w:ascii="Consolas" w:eastAsia="Times New Roman" w:hAnsi="Consolas" w:cs="Courier New"/>
            <w:b/>
            <w:bCs/>
            <w:color w:val="24292F"/>
            <w:sz w:val="40"/>
            <w:szCs w:val="40"/>
            <w:lang w:eastAsia="en-GB"/>
          </w:rPr>
          <w:t xml:space="preserve"> Techniques</w:t>
        </w:r>
      </w:ins>
      <w:ins w:id="100" w:author="HALL, Michael" w:date="2022-07-26T08:40:00Z">
        <w:r w:rsidR="003630A7">
          <w:rPr>
            <w:rFonts w:ascii="Consolas" w:eastAsia="Times New Roman" w:hAnsi="Consolas" w:cs="Courier New"/>
            <w:b/>
            <w:bCs/>
            <w:color w:val="24292F"/>
            <w:sz w:val="40"/>
            <w:szCs w:val="40"/>
            <w:lang w:eastAsia="en-GB"/>
          </w:rPr>
          <w:t xml:space="preserve"> and </w:t>
        </w:r>
      </w:ins>
      <w:ins w:id="101" w:author="HALL, Michael" w:date="2022-07-26T08:53:00Z">
        <w:r w:rsidR="00E30BB5">
          <w:rPr>
            <w:rFonts w:ascii="Consolas" w:eastAsia="Times New Roman" w:hAnsi="Consolas" w:cs="Courier New"/>
            <w:b/>
            <w:bCs/>
            <w:color w:val="24292F"/>
            <w:sz w:val="40"/>
            <w:szCs w:val="40"/>
            <w:lang w:eastAsia="en-GB"/>
          </w:rPr>
          <w:t xml:space="preserve">a Training Course for </w:t>
        </w:r>
      </w:ins>
      <w:ins w:id="102" w:author="HALL, Michael" w:date="2022-07-26T08:40:00Z">
        <w:r w:rsidR="003630A7">
          <w:rPr>
            <w:rFonts w:ascii="Consolas" w:eastAsia="Times New Roman" w:hAnsi="Consolas" w:cs="Courier New"/>
            <w:b/>
            <w:bCs/>
            <w:color w:val="24292F"/>
            <w:sz w:val="40"/>
            <w:szCs w:val="40"/>
            <w:lang w:eastAsia="en-GB"/>
          </w:rPr>
          <w:t>Scientific Visit</w:t>
        </w:r>
      </w:ins>
      <w:ins w:id="103" w:author="HALL, Michael" w:date="2022-07-26T08:53:00Z">
        <w:r w:rsidR="00E30BB5">
          <w:rPr>
            <w:rFonts w:ascii="Consolas" w:eastAsia="Times New Roman" w:hAnsi="Consolas" w:cs="Courier New"/>
            <w:b/>
            <w:bCs/>
            <w:color w:val="24292F"/>
            <w:sz w:val="40"/>
            <w:szCs w:val="40"/>
            <w:lang w:eastAsia="en-GB"/>
          </w:rPr>
          <w:t>ors</w:t>
        </w:r>
      </w:ins>
      <w:ins w:id="104" w:author="HALL, Michael" w:date="2022-07-26T08:42:00Z">
        <w:r w:rsidR="00B505FC">
          <w:rPr>
            <w:rFonts w:ascii="Consolas" w:eastAsia="Times New Roman" w:hAnsi="Consolas" w:cs="Courier New"/>
            <w:b/>
            <w:bCs/>
            <w:color w:val="24292F"/>
            <w:sz w:val="40"/>
            <w:szCs w:val="40"/>
            <w:lang w:eastAsia="en-GB"/>
          </w:rPr>
          <w:t xml:space="preserve"> </w:t>
        </w:r>
      </w:ins>
    </w:p>
    <w:p w14:paraId="60DCA9EB" w14:textId="0C6F959C" w:rsidR="003630A7" w:rsidRDefault="003630A7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105" w:author="HALL, Michael" w:date="2022-07-26T08:40:00Z"/>
          <w:rFonts w:ascii="Consolas" w:eastAsia="Times New Roman" w:hAnsi="Consolas" w:cs="Courier New"/>
          <w:b/>
          <w:bCs/>
          <w:color w:val="24292F"/>
          <w:sz w:val="40"/>
          <w:szCs w:val="40"/>
          <w:lang w:eastAsia="en-GB"/>
        </w:rPr>
      </w:pPr>
    </w:p>
    <w:p w14:paraId="646978E1" w14:textId="7DC17D3A" w:rsidR="009C12A3" w:rsidRDefault="009C12A3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ins w:id="106" w:author="HALL, Michael" w:date="2022-07-26T08:51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ab/>
        </w:r>
      </w:ins>
      <w:ins w:id="107" w:author="HALL, Michael" w:date="2022-07-26T08:41:00Z">
        <w:r w:rsidR="003630A7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During the date</w:t>
        </w:r>
        <w:r w:rsidR="00731CE8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s from June 13th through June 2022 5 Scientific visitors came to Seibersdorf</w:t>
        </w:r>
      </w:ins>
      <w:ins w:id="108" w:author="HALL, Michael" w:date="2022-07-26T08:42:00Z">
        <w:r w:rsidR="00B505FC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from Qatar, Syria, Kuwait, and Iran. </w:t>
        </w:r>
        <w:r w:rsidR="005478A8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I also participated </w:t>
        </w:r>
      </w:ins>
      <w:ins w:id="109" w:author="HALL, Michael" w:date="2022-07-26T08:43:00Z">
        <w:r w:rsidR="005478A8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in this intensive </w:t>
        </w:r>
      </w:ins>
      <w:ins w:id="110" w:author="HALL, Michael" w:date="2022-07-26T08:44:00Z">
        <w:r w:rsidR="00C22622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two-week</w:t>
        </w:r>
      </w:ins>
      <w:ins w:id="111" w:author="HALL, Michael" w:date="2022-07-26T08:43:00Z">
        <w:r w:rsidR="005478A8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training course</w:t>
        </w:r>
      </w:ins>
      <w:ins w:id="112" w:author="HALL, Michael" w:date="2022-07-26T08:44:00Z">
        <w:r w:rsidR="00C22622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. The first week was</w:t>
        </w:r>
      </w:ins>
      <w:ins w:id="113" w:author="HALL, Michael" w:date="2022-07-26T08:43:00Z">
        <w:r w:rsidR="005478A8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designed aroun</w:t>
        </w:r>
        <w:r w:rsidR="00A4628B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d mutation breeding, forward and reverse genetics, next generation sequencing, and finally</w:t>
        </w:r>
        <w:r w:rsidR="00C22622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</w:t>
        </w:r>
      </w:ins>
      <w:ins w:id="114" w:author="HALL, Michael" w:date="2022-07-26T08:44:00Z">
        <w:r w:rsidR="00C22622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a demonstration </w:t>
        </w:r>
        <w:r w:rsidR="0095078B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in R of a </w:t>
        </w:r>
      </w:ins>
      <w:ins w:id="115" w:author="HALL, Michael" w:date="2022-07-26T08:43:00Z">
        <w:r w:rsidR="00C22622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Q</w:t>
        </w:r>
      </w:ins>
      <w:ins w:id="116" w:author="HALL, Michael" w:date="2022-07-26T08:44:00Z">
        <w:r w:rsidR="00C22622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uantitative Trait Locus mapping</w:t>
        </w:r>
        <w:r w:rsidR="0095078B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example</w:t>
        </w:r>
        <w:r w:rsidR="00C22622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.</w:t>
        </w:r>
      </w:ins>
      <w:ins w:id="117" w:author="HALL, Michael" w:date="2022-07-26T08:51:00Z">
        <w:r w:rsidR="00EA1944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The software is available on PBGL github webpage </w:t>
        </w:r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with accompanying documentation. </w:t>
        </w:r>
      </w:ins>
    </w:p>
    <w:p w14:paraId="02EE0692" w14:textId="77777777" w:rsidR="00256A7F" w:rsidRDefault="00256A7F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118" w:author="HALL, Michael" w:date="2022-07-26T08:51:00Z"/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559C16E6" w14:textId="4C6550A1" w:rsidR="005478A8" w:rsidRDefault="009C12A3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ins w:id="119" w:author="HALL, Michael" w:date="2022-07-26T08:52:00Z"/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ins w:id="120" w:author="HALL, Michael" w:date="2022-07-26T08:51:00Z">
        <w:r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ab/>
        </w:r>
      </w:ins>
      <w:ins w:id="121" w:author="HALL, Michael" w:date="2022-07-26T08:45:00Z">
        <w:r w:rsidR="0095078B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Week two covered </w:t>
        </w:r>
        <w:r w:rsidR="002C02F0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marked assisted selection, genotyping assay</w:t>
        </w:r>
        <w:r w:rsidR="00A33EF1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[gel based]</w:t>
        </w:r>
      </w:ins>
      <w:ins w:id="122" w:author="HALL, Michael" w:date="2022-07-26T08:46:00Z">
        <w:r w:rsidR="00A33EF1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and [KASP] assay</w:t>
        </w:r>
        <w:r w:rsidR="00436245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. </w:t>
        </w:r>
      </w:ins>
      <w:ins w:id="123" w:author="HALL, Michael" w:date="2022-07-26T08:47:00Z">
        <w:r w:rsidR="00B125F5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To put it all in to practice</w:t>
        </w:r>
      </w:ins>
      <w:ins w:id="124" w:author="HALL, Michael" w:date="2022-07-26T08:48:00Z">
        <w:r w:rsidR="00B125F5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we</w:t>
        </w:r>
      </w:ins>
      <w:ins w:id="125" w:author="HALL, Michael" w:date="2022-07-26T08:46:00Z">
        <w:r w:rsidR="00436245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extracted DNA from Sorghum</w:t>
        </w:r>
      </w:ins>
      <w:ins w:id="126" w:author="HALL, Michael" w:date="2022-07-26T08:49:00Z">
        <w:r w:rsidR="00463614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and barley</w:t>
        </w:r>
      </w:ins>
      <w:ins w:id="127" w:author="HALL, Michael" w:date="2022-07-26T08:46:00Z">
        <w:r w:rsidR="005124FA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plants</w:t>
        </w:r>
      </w:ins>
      <w:ins w:id="128" w:author="HALL, Michael" w:date="2022-07-26T08:48:00Z">
        <w:r w:rsidR="00283FDC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and used th</w:t>
        </w:r>
      </w:ins>
      <w:ins w:id="129" w:author="HALL, Michael" w:date="2022-07-26T08:49:00Z">
        <w:r w:rsidR="00463614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ese</w:t>
        </w:r>
      </w:ins>
      <w:ins w:id="130" w:author="HALL, Michael" w:date="2022-07-26T08:48:00Z">
        <w:r w:rsidR="00283FDC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molecular biology techniques to genotype</w:t>
        </w:r>
      </w:ins>
      <w:ins w:id="131" w:author="HALL, Michael" w:date="2022-07-26T08:49:00Z">
        <w:r w:rsidR="00463614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them. This allows us </w:t>
        </w:r>
      </w:ins>
      <w:ins w:id="132" w:author="HALL, Michael" w:date="2022-07-26T08:48:00Z">
        <w:r w:rsidR="00283FDC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to have a level of confidence in predict</w:t>
        </w:r>
      </w:ins>
      <w:ins w:id="133" w:author="HALL, Michael" w:date="2022-07-26T08:49:00Z">
        <w:r w:rsidR="00183B51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ing</w:t>
        </w:r>
      </w:ins>
      <w:ins w:id="134" w:author="HALL, Michael" w:date="2022-07-26T08:48:00Z">
        <w:r w:rsidR="00283FDC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what phenotype</w:t>
        </w:r>
      </w:ins>
      <w:ins w:id="135" w:author="HALL, Michael" w:date="2022-07-26T08:49:00Z">
        <w:r w:rsidR="00183B51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/characteristics</w:t>
        </w:r>
      </w:ins>
      <w:ins w:id="136" w:author="HALL, Michael" w:date="2022-07-26T08:50:00Z">
        <w:r w:rsidR="00183B51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the plant will show</w:t>
        </w:r>
        <w:r w:rsidR="00532F3E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as it matures.</w:t>
        </w:r>
      </w:ins>
      <w:ins w:id="137" w:author="HALL, Michael" w:date="2022-07-26T08:52:00Z">
        <w:r w:rsidR="000446EB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This knowledge</w:t>
        </w:r>
      </w:ins>
      <w:ins w:id="138" w:author="HALL, Michael" w:date="2022-07-26T10:50:00Z">
        <w:r w:rsidR="00040B02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is cost effective</w:t>
        </w:r>
        <w:r w:rsidR="00050E7E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and</w:t>
        </w:r>
      </w:ins>
      <w:ins w:id="139" w:author="HALL, Michael" w:date="2022-07-26T08:52:00Z">
        <w:r w:rsidR="000446EB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accelerates</w:t>
        </w:r>
        <w:r w:rsidR="005A27E6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breeding times</w:t>
        </w:r>
      </w:ins>
      <w:ins w:id="140" w:author="HALL, Michael" w:date="2022-07-26T10:50:00Z">
        <w:r w:rsidR="00040B02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which saves money</w:t>
        </w:r>
      </w:ins>
      <w:ins w:id="141" w:author="HALL, Michael" w:date="2022-07-26T08:52:00Z">
        <w:r w:rsidR="005A27E6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. Therefore</w:t>
        </w:r>
      </w:ins>
      <w:ins w:id="142" w:author="HALL, Michael" w:date="2022-07-26T10:49:00Z">
        <w:r w:rsidR="00D21D14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>,</w:t>
        </w:r>
      </w:ins>
      <w:ins w:id="143" w:author="HALL, Michael" w:date="2022-07-26T08:52:00Z">
        <w:r w:rsidR="005A27E6">
          <w:rPr>
            <w:rFonts w:ascii="Consolas" w:eastAsia="Times New Roman" w:hAnsi="Consolas" w:cs="Courier New"/>
            <w:color w:val="24292F"/>
            <w:sz w:val="24"/>
            <w:szCs w:val="24"/>
            <w:lang w:eastAsia="en-GB"/>
          </w:rPr>
          <w:t xml:space="preserve"> we do it.</w:t>
        </w:r>
      </w:ins>
    </w:p>
    <w:p w14:paraId="387D873B" w14:textId="7AA04551" w:rsidR="005A27E6" w:rsidRDefault="005A27E6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6D97A697" w14:textId="77777777" w:rsidR="0009693B" w:rsidRDefault="0009693B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noProof/>
          <w:color w:val="24292F"/>
          <w:sz w:val="24"/>
          <w:szCs w:val="24"/>
          <w:lang w:eastAsia="en-GB"/>
        </w:rPr>
      </w:pPr>
    </w:p>
    <w:p w14:paraId="3D254CBF" w14:textId="77777777" w:rsidR="0009693B" w:rsidRDefault="0009693B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noProof/>
          <w:color w:val="24292F"/>
          <w:sz w:val="24"/>
          <w:szCs w:val="24"/>
          <w:lang w:eastAsia="en-GB"/>
        </w:rPr>
      </w:pPr>
    </w:p>
    <w:p w14:paraId="719040C4" w14:textId="78341C65" w:rsidR="002C4D5F" w:rsidRDefault="00A35C52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noProof/>
          <w:color w:val="24292F"/>
          <w:sz w:val="24"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25112" wp14:editId="33EFB8A7">
                <wp:simplePos x="0" y="0"/>
                <wp:positionH relativeFrom="column">
                  <wp:posOffset>1857375</wp:posOffset>
                </wp:positionH>
                <wp:positionV relativeFrom="paragraph">
                  <wp:posOffset>1240155</wp:posOffset>
                </wp:positionV>
                <wp:extent cx="704850" cy="733425"/>
                <wp:effectExtent l="38100" t="0" r="19050" b="4762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733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F3F81A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46.25pt;margin-top:97.65pt;width:55.5pt;height:57.7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15533C">
        <w:rPr>
          <w:rFonts w:ascii="Consolas" w:eastAsia="Times New Roman" w:hAnsi="Consolas" w:cs="Courier New"/>
          <w:noProof/>
          <w:color w:val="24292F"/>
          <w:sz w:val="24"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50DC1A" wp14:editId="6DAC95E1">
                <wp:simplePos x="0" y="0"/>
                <wp:positionH relativeFrom="column">
                  <wp:posOffset>2343150</wp:posOffset>
                </wp:positionH>
                <wp:positionV relativeFrom="paragraph">
                  <wp:posOffset>973455</wp:posOffset>
                </wp:positionV>
                <wp:extent cx="276225" cy="285750"/>
                <wp:effectExtent l="19050" t="19050" r="28575" b="1905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8575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E1F50D" id="Oval 3" o:spid="_x0000_s1026" style="position:absolute;margin-left:184.5pt;margin-top:76.65pt;width:21.75pt;height:2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" filled="f" strokecolor="#1f3763 [1604]" strokeweight="3pt">
                <v:stroke joinstyle="miter"/>
              </v:oval>
            </w:pict>
          </mc:Fallback>
        </mc:AlternateContent>
      </w:r>
      <w:r w:rsidR="002C4D5F">
        <w:rPr>
          <w:rFonts w:ascii="Consolas" w:eastAsia="Times New Roman" w:hAnsi="Consolas" w:cs="Courier New"/>
          <w:noProof/>
          <w:color w:val="24292F"/>
          <w:sz w:val="24"/>
          <w:szCs w:val="24"/>
          <w:lang w:eastAsia="en-GB"/>
        </w:rPr>
        <w:drawing>
          <wp:inline distT="0" distB="0" distL="0" distR="0" wp14:anchorId="2863155B" wp14:editId="151AD371">
            <wp:extent cx="5712538" cy="1505973"/>
            <wp:effectExtent l="114300" t="152400" r="116840" b="151765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" r="228" b="6113"/>
                    <a:stretch/>
                  </pic:blipFill>
                  <pic:spPr bwMode="auto">
                    <a:xfrm rot="60000">
                      <a:off x="0" y="0"/>
                      <a:ext cx="5716967" cy="150714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B64EA" w14:textId="70365D8C" w:rsidR="0033215B" w:rsidRDefault="0033215B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72415B85" w14:textId="77777777" w:rsidR="00A35C52" w:rsidRDefault="00A35C52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40"/>
          <w:szCs w:val="40"/>
          <w:lang w:eastAsia="en-GB"/>
        </w:rPr>
      </w:pPr>
    </w:p>
    <w:p w14:paraId="32949861" w14:textId="3B552BFB" w:rsidR="00A35C52" w:rsidRDefault="004B7058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In this photograph, a</w:t>
      </w:r>
      <w:r w:rsidR="00C5232A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 group of visiting </w:t>
      </w:r>
      <w:r w:rsidR="002B0C85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scientists</w:t>
      </w:r>
      <w:r w:rsidR="00C5232A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 </w:t>
      </w: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successfully </w:t>
      </w:r>
      <w:r w:rsidR="002B0B10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used PBGL’s low-cost </w:t>
      </w: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genotyping protocol which</w:t>
      </w:r>
      <w:r w:rsidR="00C5232A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 correctly identif</w:t>
      </w:r>
      <w:r w:rsidR="007B5FA3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ied</w:t>
      </w:r>
      <w:r w:rsidR="00C5232A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 one </w:t>
      </w:r>
      <w:r w:rsidR="0007736E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Barley sample as possessing the </w:t>
      </w:r>
      <w:r w:rsidR="009F6B84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(rob1.a) gene mutation resulting in Orange Lemma.</w:t>
      </w:r>
    </w:p>
    <w:p w14:paraId="397D7DDE" w14:textId="7B2A358F" w:rsidR="00A35C52" w:rsidRDefault="00A35C52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1D5595FA" w14:textId="7767685D" w:rsidR="00B61041" w:rsidRDefault="00B61041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551BC21A" w14:textId="24F24546" w:rsidR="00B61041" w:rsidRDefault="00B61041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7D58627F" w14:textId="42C79AB2" w:rsidR="00B61041" w:rsidRDefault="00B61041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7E86828A" w14:textId="094AED36" w:rsidR="00B61041" w:rsidRDefault="00B61041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1A7AD483" w14:textId="7537594A" w:rsidR="00B61041" w:rsidRDefault="00B61041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67695275" w14:textId="4E8D45F8" w:rsidR="00B61041" w:rsidRDefault="00B61041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1CC2116A" w14:textId="75BFE7A3" w:rsidR="00B61041" w:rsidRDefault="00B61041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5E265EA2" w14:textId="60E60C8D" w:rsidR="00B61041" w:rsidRDefault="00B61041" w:rsidP="00B610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noProof/>
          <w:color w:val="24292F"/>
          <w:sz w:val="24"/>
          <w:szCs w:val="24"/>
          <w:lang w:eastAsia="en-GB"/>
        </w:rPr>
        <w:drawing>
          <wp:inline distT="0" distB="0" distL="0" distR="0" wp14:anchorId="747C624D" wp14:editId="02BDE611">
            <wp:extent cx="3833192" cy="4077053"/>
            <wp:effectExtent l="76200" t="76200" r="129540" b="133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40770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B9FB13" w14:textId="74E1DEE4" w:rsidR="00F122E3" w:rsidRDefault="00F122E3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1830CC9D" w14:textId="3EAFD925" w:rsidR="00F122E3" w:rsidRPr="00A35C52" w:rsidRDefault="00D02D17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 xml:space="preserve">I also participated in my first trial of extracting DNA samples from </w:t>
      </w:r>
      <w:r w:rsidR="00B61041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12 Sorghum Samples.</w:t>
      </w:r>
    </w:p>
    <w:p w14:paraId="5647CF11" w14:textId="77777777" w:rsidR="00A35C52" w:rsidRDefault="00A35C52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40"/>
          <w:szCs w:val="40"/>
          <w:lang w:eastAsia="en-GB"/>
        </w:rPr>
      </w:pPr>
    </w:p>
    <w:p w14:paraId="6F313B44" w14:textId="14B63DF7" w:rsidR="00A35C52" w:rsidRDefault="00A35C52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40"/>
          <w:szCs w:val="40"/>
          <w:lang w:eastAsia="en-GB"/>
        </w:rPr>
      </w:pPr>
    </w:p>
    <w:p w14:paraId="749EB6DC" w14:textId="77777777" w:rsidR="001128A0" w:rsidRDefault="001128A0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40"/>
          <w:szCs w:val="40"/>
          <w:lang w:eastAsia="en-GB"/>
        </w:rPr>
      </w:pPr>
    </w:p>
    <w:p w14:paraId="7F22A028" w14:textId="77777777" w:rsidR="0071615B" w:rsidRDefault="0071615B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01B48AD8" w14:textId="09060B34" w:rsidR="0071615B" w:rsidRDefault="0071615B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>
        <w:rPr>
          <w:rFonts w:ascii="Consolas" w:eastAsia="Times New Roman" w:hAnsi="Consolas" w:cs="Courier New"/>
          <w:b/>
          <w:bCs/>
          <w:noProof/>
          <w:color w:val="24292F"/>
          <w:sz w:val="40"/>
          <w:szCs w:val="40"/>
          <w:lang w:eastAsia="en-GB"/>
        </w:rPr>
        <w:drawing>
          <wp:inline distT="0" distB="0" distL="0" distR="0" wp14:anchorId="47E87161" wp14:editId="11FA7B6B">
            <wp:extent cx="5731510" cy="1056005"/>
            <wp:effectExtent l="76200" t="76200" r="135890" b="125095"/>
            <wp:docPr id="6" name="Picture 6" descr="Graphical user interface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able, Exce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030235" w14:textId="77777777" w:rsidR="0071615B" w:rsidRDefault="0071615B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22B654FA" w14:textId="77777777" w:rsidR="0071615B" w:rsidRDefault="0071615B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</w:p>
    <w:p w14:paraId="50458CC6" w14:textId="46213CB0" w:rsidR="001128A0" w:rsidRPr="00256A7F" w:rsidRDefault="00256A7F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</w:pPr>
      <w:r w:rsidRPr="00256A7F">
        <w:rPr>
          <w:rFonts w:ascii="Consolas" w:eastAsia="Times New Roman" w:hAnsi="Consolas" w:cs="Courier New"/>
          <w:color w:val="24292F"/>
          <w:sz w:val="24"/>
          <w:szCs w:val="24"/>
          <w:lang w:eastAsia="en-GB"/>
        </w:rPr>
        <w:t>And used nanodrop to determine DNA purity etc.</w:t>
      </w:r>
    </w:p>
    <w:p w14:paraId="24C176D2" w14:textId="2CF82950" w:rsidR="00256A7F" w:rsidRDefault="00256A7F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4"/>
          <w:szCs w:val="24"/>
          <w:lang w:eastAsia="en-GB"/>
        </w:rPr>
      </w:pPr>
    </w:p>
    <w:p w14:paraId="47559F6E" w14:textId="2ECD4DB0" w:rsidR="00256A7F" w:rsidRDefault="00256A7F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4"/>
          <w:szCs w:val="24"/>
          <w:lang w:eastAsia="en-GB"/>
        </w:rPr>
      </w:pPr>
    </w:p>
    <w:p w14:paraId="152A1602" w14:textId="0A9AFFA1" w:rsidR="00256A7F" w:rsidRDefault="00256A7F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4"/>
          <w:szCs w:val="24"/>
          <w:lang w:eastAsia="en-GB"/>
        </w:rPr>
      </w:pPr>
    </w:p>
    <w:p w14:paraId="75C3A042" w14:textId="77777777" w:rsidR="0071615B" w:rsidRDefault="0071615B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24"/>
          <w:szCs w:val="24"/>
          <w:lang w:eastAsia="en-GB"/>
        </w:rPr>
      </w:pPr>
    </w:p>
    <w:p w14:paraId="70AFBFDD" w14:textId="5D166CC7" w:rsidR="0033215B" w:rsidRPr="0033215B" w:rsidRDefault="00131C81" w:rsidP="00B71E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4292F"/>
          <w:sz w:val="40"/>
          <w:szCs w:val="40"/>
          <w:lang w:eastAsia="en-GB"/>
          <w:rPrChange w:id="144" w:author="HALL, Michael" w:date="2022-07-26T08:41:00Z">
            <w:rPr>
              <w:rFonts w:ascii="Consolas" w:eastAsia="Times New Roman" w:hAnsi="Consolas" w:cs="Courier New"/>
              <w:color w:val="24292F"/>
              <w:sz w:val="20"/>
              <w:szCs w:val="20"/>
              <w:lang w:eastAsia="en-GB"/>
            </w:rPr>
          </w:rPrChange>
        </w:rPr>
      </w:pPr>
      <w:r>
        <w:rPr>
          <w:rFonts w:ascii="Consolas" w:eastAsia="Times New Roman" w:hAnsi="Consolas" w:cs="Courier New"/>
          <w:b/>
          <w:bCs/>
          <w:color w:val="24292F"/>
          <w:sz w:val="40"/>
          <w:szCs w:val="40"/>
          <w:lang w:eastAsia="en-GB"/>
        </w:rPr>
        <w:lastRenderedPageBreak/>
        <w:t>p</w:t>
      </w:r>
      <w:r w:rsidR="0033215B" w:rsidRPr="0033215B">
        <w:rPr>
          <w:rFonts w:ascii="Consolas" w:eastAsia="Times New Roman" w:hAnsi="Consolas" w:cs="Courier New"/>
          <w:b/>
          <w:bCs/>
          <w:color w:val="24292F"/>
          <w:sz w:val="40"/>
          <w:szCs w:val="40"/>
          <w:lang w:eastAsia="en-GB"/>
        </w:rPr>
        <w:t>Cloud</w:t>
      </w:r>
    </w:p>
    <w:p w14:paraId="7EBD6497" w14:textId="2EBF7CA4" w:rsidR="0067157B" w:rsidRPr="00267A2C" w:rsidRDefault="0067157B" w:rsidP="000D0252">
      <w:pPr>
        <w:rPr>
          <w:rFonts w:ascii="Consolas" w:eastAsiaTheme="minorEastAsia" w:hAnsi="Consolas"/>
          <w:sz w:val="24"/>
          <w:szCs w:val="24"/>
        </w:rPr>
      </w:pPr>
    </w:p>
    <w:p w14:paraId="031D6E42" w14:textId="1BA6DC87" w:rsidR="00501F1F" w:rsidRDefault="00501F1F" w:rsidP="000D0252">
      <w:pPr>
        <w:rPr>
          <w:rFonts w:ascii="Consolas" w:eastAsiaTheme="minorEastAsia" w:hAnsi="Consolas"/>
          <w:sz w:val="24"/>
          <w:szCs w:val="24"/>
        </w:rPr>
      </w:pPr>
      <w:r w:rsidRPr="00267A2C">
        <w:rPr>
          <w:rFonts w:ascii="Consolas" w:eastAsiaTheme="minorEastAsia" w:hAnsi="Consolas"/>
          <w:sz w:val="24"/>
          <w:szCs w:val="24"/>
        </w:rPr>
        <w:tab/>
        <w:t xml:space="preserve">I was given a </w:t>
      </w:r>
      <w:r w:rsidR="00015FB4" w:rsidRPr="00267A2C">
        <w:rPr>
          <w:rFonts w:ascii="Consolas" w:eastAsiaTheme="minorEastAsia" w:hAnsi="Consolas"/>
          <w:sz w:val="24"/>
          <w:szCs w:val="24"/>
        </w:rPr>
        <w:t xml:space="preserve">yellow Kingston </w:t>
      </w:r>
      <w:r w:rsidRPr="00267A2C">
        <w:rPr>
          <w:rFonts w:ascii="Consolas" w:eastAsiaTheme="minorEastAsia" w:hAnsi="Consolas"/>
          <w:sz w:val="24"/>
          <w:szCs w:val="24"/>
        </w:rPr>
        <w:t xml:space="preserve">8 GB flash drive </w:t>
      </w:r>
      <w:r w:rsidR="003F2749" w:rsidRPr="00267A2C">
        <w:rPr>
          <w:rFonts w:ascii="Consolas" w:eastAsiaTheme="minorEastAsia" w:hAnsi="Consolas"/>
          <w:sz w:val="24"/>
          <w:szCs w:val="24"/>
        </w:rPr>
        <w:t xml:space="preserve">with a true capacity of 7.25 GB </w:t>
      </w:r>
      <w:r w:rsidRPr="00267A2C">
        <w:rPr>
          <w:rFonts w:ascii="Consolas" w:eastAsiaTheme="minorEastAsia" w:hAnsi="Consolas"/>
          <w:sz w:val="24"/>
          <w:szCs w:val="24"/>
        </w:rPr>
        <w:t xml:space="preserve">from which all </w:t>
      </w:r>
      <w:r w:rsidR="0047484A" w:rsidRPr="00267A2C">
        <w:rPr>
          <w:rFonts w:ascii="Consolas" w:eastAsiaTheme="minorEastAsia" w:hAnsi="Consolas"/>
          <w:sz w:val="24"/>
          <w:szCs w:val="24"/>
        </w:rPr>
        <w:t>data files were stored. However, what would happen if you</w:t>
      </w:r>
      <w:r w:rsidR="00015FB4" w:rsidRPr="00267A2C">
        <w:rPr>
          <w:rFonts w:ascii="Consolas" w:eastAsiaTheme="minorEastAsia" w:hAnsi="Consolas"/>
          <w:sz w:val="24"/>
          <w:szCs w:val="24"/>
        </w:rPr>
        <w:t xml:space="preserve"> or I</w:t>
      </w:r>
      <w:r w:rsidR="0047484A" w:rsidRPr="00267A2C">
        <w:rPr>
          <w:rFonts w:ascii="Consolas" w:eastAsiaTheme="minorEastAsia" w:hAnsi="Consolas"/>
          <w:sz w:val="24"/>
          <w:szCs w:val="24"/>
        </w:rPr>
        <w:t xml:space="preserve"> lost the stick? </w:t>
      </w:r>
      <w:r w:rsidR="00ED04A1" w:rsidRPr="00267A2C">
        <w:rPr>
          <w:rFonts w:ascii="Consolas" w:eastAsiaTheme="minorEastAsia" w:hAnsi="Consolas"/>
          <w:sz w:val="24"/>
          <w:szCs w:val="24"/>
        </w:rPr>
        <w:t>Of course,</w:t>
      </w:r>
      <w:r w:rsidR="0047484A" w:rsidRPr="00267A2C">
        <w:rPr>
          <w:rFonts w:ascii="Consolas" w:eastAsiaTheme="minorEastAsia" w:hAnsi="Consolas"/>
          <w:sz w:val="24"/>
          <w:szCs w:val="24"/>
        </w:rPr>
        <w:t xml:space="preserve"> this is a rhetorical question. That is why I recommend </w:t>
      </w:r>
      <w:r w:rsidR="00ED04A1" w:rsidRPr="00267A2C">
        <w:rPr>
          <w:rFonts w:ascii="Consolas" w:eastAsiaTheme="minorEastAsia" w:hAnsi="Consolas"/>
          <w:sz w:val="24"/>
          <w:szCs w:val="24"/>
        </w:rPr>
        <w:t>backing</w:t>
      </w:r>
      <w:r w:rsidR="0047484A" w:rsidRPr="00267A2C">
        <w:rPr>
          <w:rFonts w:ascii="Consolas" w:eastAsiaTheme="minorEastAsia" w:hAnsi="Consolas"/>
          <w:sz w:val="24"/>
          <w:szCs w:val="24"/>
        </w:rPr>
        <w:t xml:space="preserve"> up your data with the European version of Dropbox, P Cloud. It is </w:t>
      </w:r>
      <w:r w:rsidR="001B7BC6" w:rsidRPr="00267A2C">
        <w:rPr>
          <w:rFonts w:ascii="Consolas" w:eastAsiaTheme="minorEastAsia" w:hAnsi="Consolas"/>
          <w:sz w:val="24"/>
          <w:szCs w:val="24"/>
        </w:rPr>
        <w:t xml:space="preserve">Switzerland based </w:t>
      </w:r>
      <w:r w:rsidR="0047484A" w:rsidRPr="00267A2C">
        <w:rPr>
          <w:rFonts w:ascii="Consolas" w:eastAsiaTheme="minorEastAsia" w:hAnsi="Consolas"/>
          <w:sz w:val="24"/>
          <w:szCs w:val="24"/>
        </w:rPr>
        <w:t>free</w:t>
      </w:r>
      <w:r w:rsidR="00F102B4" w:rsidRPr="00267A2C">
        <w:rPr>
          <w:rFonts w:ascii="Consolas" w:eastAsiaTheme="minorEastAsia" w:hAnsi="Consolas"/>
          <w:sz w:val="24"/>
          <w:szCs w:val="24"/>
        </w:rPr>
        <w:t xml:space="preserve"> </w:t>
      </w:r>
      <w:r w:rsidR="004F3AC7" w:rsidRPr="00267A2C">
        <w:rPr>
          <w:rFonts w:ascii="Consolas" w:eastAsiaTheme="minorEastAsia" w:hAnsi="Consolas"/>
          <w:sz w:val="24"/>
          <w:szCs w:val="24"/>
        </w:rPr>
        <w:t xml:space="preserve">cloud </w:t>
      </w:r>
      <w:r w:rsidR="00B4163C" w:rsidRPr="00267A2C">
        <w:rPr>
          <w:rFonts w:ascii="Consolas" w:eastAsiaTheme="minorEastAsia" w:hAnsi="Consolas"/>
          <w:sz w:val="24"/>
          <w:szCs w:val="24"/>
        </w:rPr>
        <w:t>storage solution</w:t>
      </w:r>
      <w:r w:rsidR="0049544C" w:rsidRPr="00267A2C">
        <w:rPr>
          <w:rFonts w:ascii="Consolas" w:eastAsiaTheme="minorEastAsia" w:hAnsi="Consolas"/>
          <w:sz w:val="24"/>
          <w:szCs w:val="24"/>
        </w:rPr>
        <w:t xml:space="preserve"> with over 10 million users</w:t>
      </w:r>
      <w:r w:rsidR="00B4163C" w:rsidRPr="00267A2C">
        <w:rPr>
          <w:rFonts w:ascii="Consolas" w:eastAsiaTheme="minorEastAsia" w:hAnsi="Consolas"/>
          <w:sz w:val="24"/>
          <w:szCs w:val="24"/>
        </w:rPr>
        <w:t xml:space="preserve"> </w:t>
      </w:r>
      <w:r w:rsidR="00F102B4" w:rsidRPr="00267A2C">
        <w:rPr>
          <w:rFonts w:ascii="Consolas" w:eastAsiaTheme="minorEastAsia" w:hAnsi="Consolas"/>
          <w:sz w:val="24"/>
          <w:szCs w:val="24"/>
        </w:rPr>
        <w:t>and come</w:t>
      </w:r>
      <w:r w:rsidR="00256CC4" w:rsidRPr="00267A2C">
        <w:rPr>
          <w:rFonts w:ascii="Consolas" w:eastAsiaTheme="minorEastAsia" w:hAnsi="Consolas"/>
          <w:sz w:val="24"/>
          <w:szCs w:val="24"/>
        </w:rPr>
        <w:t xml:space="preserve">s </w:t>
      </w:r>
      <w:r w:rsidR="00F102B4" w:rsidRPr="00267A2C">
        <w:rPr>
          <w:rFonts w:ascii="Consolas" w:eastAsiaTheme="minorEastAsia" w:hAnsi="Consolas"/>
          <w:sz w:val="24"/>
          <w:szCs w:val="24"/>
        </w:rPr>
        <w:t xml:space="preserve">with </w:t>
      </w:r>
      <w:r w:rsidR="004F3AC7" w:rsidRPr="00267A2C">
        <w:rPr>
          <w:rFonts w:ascii="Consolas" w:eastAsiaTheme="minorEastAsia" w:hAnsi="Consolas"/>
          <w:sz w:val="24"/>
          <w:szCs w:val="24"/>
        </w:rPr>
        <w:t xml:space="preserve">a </w:t>
      </w:r>
      <w:r w:rsidR="00F102B4" w:rsidRPr="00267A2C">
        <w:rPr>
          <w:rFonts w:ascii="Consolas" w:eastAsiaTheme="minorEastAsia" w:hAnsi="Consolas"/>
          <w:sz w:val="24"/>
          <w:szCs w:val="24"/>
        </w:rPr>
        <w:t>6 G</w:t>
      </w:r>
      <w:r w:rsidR="00256CC4" w:rsidRPr="00267A2C">
        <w:rPr>
          <w:rFonts w:ascii="Consolas" w:eastAsiaTheme="minorEastAsia" w:hAnsi="Consolas"/>
          <w:sz w:val="24"/>
          <w:szCs w:val="24"/>
        </w:rPr>
        <w:t>B</w:t>
      </w:r>
      <w:r w:rsidR="004F3AC7" w:rsidRPr="00267A2C">
        <w:rPr>
          <w:rFonts w:ascii="Consolas" w:eastAsiaTheme="minorEastAsia" w:hAnsi="Consolas"/>
          <w:sz w:val="24"/>
          <w:szCs w:val="24"/>
        </w:rPr>
        <w:t xml:space="preserve"> account after registering online</w:t>
      </w:r>
      <w:r w:rsidR="00F102B4" w:rsidRPr="00267A2C">
        <w:rPr>
          <w:rFonts w:ascii="Consolas" w:eastAsiaTheme="minorEastAsia" w:hAnsi="Consolas"/>
          <w:sz w:val="24"/>
          <w:szCs w:val="24"/>
        </w:rPr>
        <w:t>.</w:t>
      </w:r>
      <w:r w:rsidR="00256CC4" w:rsidRPr="00267A2C">
        <w:rPr>
          <w:rFonts w:ascii="Consolas" w:eastAsiaTheme="minorEastAsia" w:hAnsi="Consolas"/>
          <w:sz w:val="24"/>
          <w:szCs w:val="24"/>
        </w:rPr>
        <w:t xml:space="preserve"> The benefit is you can access this </w:t>
      </w:r>
      <w:r w:rsidR="0049544C" w:rsidRPr="00267A2C">
        <w:rPr>
          <w:rFonts w:ascii="Consolas" w:eastAsiaTheme="minorEastAsia" w:hAnsi="Consolas"/>
          <w:sz w:val="24"/>
          <w:szCs w:val="24"/>
        </w:rPr>
        <w:t xml:space="preserve">genomic </w:t>
      </w:r>
      <w:r w:rsidR="00256CC4" w:rsidRPr="00267A2C">
        <w:rPr>
          <w:rFonts w:ascii="Consolas" w:eastAsiaTheme="minorEastAsia" w:hAnsi="Consolas"/>
          <w:sz w:val="24"/>
          <w:szCs w:val="24"/>
        </w:rPr>
        <w:t>data from anywhere with an internet connection and you do not need a physical USB flash drive.</w:t>
      </w:r>
      <w:r w:rsidR="00086B04" w:rsidRPr="00267A2C">
        <w:rPr>
          <w:rFonts w:ascii="Consolas" w:eastAsiaTheme="minorEastAsia" w:hAnsi="Consolas"/>
          <w:sz w:val="24"/>
          <w:szCs w:val="24"/>
        </w:rPr>
        <w:t xml:space="preserve"> So</w:t>
      </w:r>
      <w:r w:rsidR="007A3837" w:rsidRPr="00267A2C">
        <w:rPr>
          <w:rFonts w:ascii="Consolas" w:eastAsiaTheme="minorEastAsia" w:hAnsi="Consolas"/>
          <w:sz w:val="24"/>
          <w:szCs w:val="24"/>
        </w:rPr>
        <w:t>,</w:t>
      </w:r>
      <w:r w:rsidR="00086B04" w:rsidRPr="00267A2C">
        <w:rPr>
          <w:rFonts w:ascii="Consolas" w:eastAsiaTheme="minorEastAsia" w:hAnsi="Consolas"/>
          <w:sz w:val="24"/>
          <w:szCs w:val="24"/>
        </w:rPr>
        <w:t xml:space="preserve"> live on the cloud.</w:t>
      </w:r>
      <w:r w:rsidR="00256CC4" w:rsidRPr="00267A2C">
        <w:rPr>
          <w:rFonts w:ascii="Consolas" w:eastAsiaTheme="minorEastAsia" w:hAnsi="Consolas"/>
          <w:sz w:val="24"/>
          <w:szCs w:val="24"/>
        </w:rPr>
        <w:t xml:space="preserve"> </w:t>
      </w:r>
      <w:r w:rsidR="00F102B4" w:rsidRPr="00267A2C">
        <w:rPr>
          <w:rFonts w:ascii="Consolas" w:eastAsiaTheme="minorEastAsia" w:hAnsi="Consolas"/>
          <w:sz w:val="24"/>
          <w:szCs w:val="24"/>
        </w:rPr>
        <w:t xml:space="preserve"> </w:t>
      </w:r>
    </w:p>
    <w:p w14:paraId="6B66DD83" w14:textId="0E52FB7A" w:rsidR="002074C3" w:rsidRDefault="004D74E3" w:rsidP="000D0252">
      <w:pPr>
        <w:rPr>
          <w:rFonts w:ascii="Consolas" w:eastAsiaTheme="minorEastAsia" w:hAnsi="Consolas"/>
          <w:sz w:val="24"/>
          <w:szCs w:val="24"/>
        </w:rPr>
      </w:pPr>
      <w:hyperlink r:id="rId27" w:history="1">
        <w:r w:rsidR="002074C3" w:rsidRPr="002074C3">
          <w:rPr>
            <w:rStyle w:val="Hyperlink"/>
            <w:rFonts w:ascii="Consolas" w:eastAsiaTheme="minorEastAsia" w:hAnsi="Consolas"/>
            <w:sz w:val="24"/>
            <w:szCs w:val="24"/>
          </w:rPr>
          <w:t>PCloud</w:t>
        </w:r>
      </w:hyperlink>
    </w:p>
    <w:p w14:paraId="235D5F8A" w14:textId="50270859" w:rsidR="0039448A" w:rsidRDefault="0039448A" w:rsidP="000D0252">
      <w:pPr>
        <w:rPr>
          <w:rFonts w:ascii="Consolas" w:eastAsiaTheme="minorEastAsia" w:hAnsi="Consolas"/>
          <w:sz w:val="24"/>
          <w:szCs w:val="24"/>
        </w:rPr>
      </w:pPr>
    </w:p>
    <w:p w14:paraId="047828A9" w14:textId="10BC8535" w:rsidR="0039448A" w:rsidRDefault="0039448A" w:rsidP="000D0252">
      <w:pPr>
        <w:rPr>
          <w:rFonts w:ascii="Consolas" w:eastAsiaTheme="minorEastAsia" w:hAnsi="Consolas"/>
          <w:sz w:val="24"/>
          <w:szCs w:val="24"/>
        </w:rPr>
      </w:pPr>
    </w:p>
    <w:p w14:paraId="2B4F035E" w14:textId="11410112" w:rsidR="0039448A" w:rsidRDefault="0039448A" w:rsidP="000D0252">
      <w:pPr>
        <w:rPr>
          <w:rFonts w:ascii="Consolas" w:eastAsiaTheme="minorEastAsia" w:hAnsi="Consolas"/>
          <w:sz w:val="24"/>
          <w:szCs w:val="24"/>
        </w:rPr>
      </w:pPr>
    </w:p>
    <w:p w14:paraId="6A0B0B3C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4F3917D8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327BFCB1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01528F43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01636DC9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233EDD06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6E6AA084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1CF07ECD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36610A0B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5EECEDCE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41541D9C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5E81B3F6" w14:textId="77777777" w:rsidR="00DF1F07" w:rsidRDefault="00DF1F07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5261AE99" w14:textId="443EE04D" w:rsidR="00CB64FD" w:rsidRDefault="00CB64FD" w:rsidP="000D0252">
      <w:pPr>
        <w:rPr>
          <w:rFonts w:ascii="Consolas" w:eastAsiaTheme="minorEastAsia" w:hAnsi="Consolas"/>
          <w:sz w:val="40"/>
          <w:szCs w:val="40"/>
        </w:rPr>
      </w:pPr>
      <w:r>
        <w:rPr>
          <w:rFonts w:ascii="Consolas" w:eastAsiaTheme="minorEastAsia" w:hAnsi="Consolas"/>
          <w:sz w:val="40"/>
          <w:szCs w:val="40"/>
        </w:rPr>
        <w:lastRenderedPageBreak/>
        <w:t>Certificate in Genomic Data Science</w:t>
      </w:r>
    </w:p>
    <w:p w14:paraId="3B2FB607" w14:textId="3066EC08" w:rsidR="00CB64FD" w:rsidRDefault="00CB64FD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7779BF4D" w14:textId="09A98BF9" w:rsidR="00CB64FD" w:rsidRDefault="00EF7546" w:rsidP="000D0252">
      <w:pPr>
        <w:rPr>
          <w:rFonts w:ascii="Consolas" w:eastAsiaTheme="minorEastAsia" w:hAnsi="Consolas"/>
          <w:sz w:val="24"/>
          <w:szCs w:val="24"/>
        </w:rPr>
      </w:pPr>
      <w:r>
        <w:rPr>
          <w:rFonts w:ascii="Consolas" w:eastAsiaTheme="minorEastAsia" w:hAnsi="Consolas"/>
          <w:sz w:val="24"/>
          <w:szCs w:val="24"/>
        </w:rPr>
        <w:t xml:space="preserve">At the beginning of the </w:t>
      </w:r>
      <w:r w:rsidR="00282FED">
        <w:rPr>
          <w:rFonts w:ascii="Consolas" w:eastAsiaTheme="minorEastAsia" w:hAnsi="Consolas"/>
          <w:sz w:val="24"/>
          <w:szCs w:val="24"/>
        </w:rPr>
        <w:t>internship,</w:t>
      </w:r>
      <w:r>
        <w:rPr>
          <w:rFonts w:ascii="Consolas" w:eastAsiaTheme="minorEastAsia" w:hAnsi="Consolas"/>
          <w:sz w:val="24"/>
          <w:szCs w:val="24"/>
        </w:rPr>
        <w:t xml:space="preserve"> I pursued a certification in Genomic Data Science on </w:t>
      </w:r>
      <w:r w:rsidR="00C74470">
        <w:rPr>
          <w:rFonts w:ascii="Consolas" w:eastAsiaTheme="minorEastAsia" w:hAnsi="Consolas"/>
          <w:sz w:val="24"/>
          <w:szCs w:val="24"/>
        </w:rPr>
        <w:t>a massive open online course</w:t>
      </w:r>
      <w:r w:rsidR="00282FED">
        <w:rPr>
          <w:rFonts w:ascii="Consolas" w:eastAsiaTheme="minorEastAsia" w:hAnsi="Consolas"/>
          <w:sz w:val="24"/>
          <w:szCs w:val="24"/>
        </w:rPr>
        <w:t xml:space="preserve">. It covered such as </w:t>
      </w:r>
      <w:r w:rsidR="0069597F">
        <w:rPr>
          <w:rFonts w:ascii="Consolas" w:eastAsiaTheme="minorEastAsia" w:hAnsi="Consolas"/>
          <w:sz w:val="24"/>
          <w:szCs w:val="24"/>
        </w:rPr>
        <w:t>Genomic Technologies, Python, Algorithms for DNA Sequencing, Command Line Tools,</w:t>
      </w:r>
      <w:r w:rsidR="00EF592F">
        <w:rPr>
          <w:rFonts w:ascii="Consolas" w:eastAsiaTheme="minorEastAsia" w:hAnsi="Consolas"/>
          <w:sz w:val="24"/>
          <w:szCs w:val="24"/>
        </w:rPr>
        <w:t xml:space="preserve"> Bioconductor, and Statistics. In the end it was issu</w:t>
      </w:r>
      <w:r w:rsidR="00E8173C">
        <w:rPr>
          <w:rFonts w:ascii="Consolas" w:eastAsiaTheme="minorEastAsia" w:hAnsi="Consolas"/>
          <w:sz w:val="24"/>
          <w:szCs w:val="24"/>
        </w:rPr>
        <w:t>ed by John Hopkins University to verify specialization status</w:t>
      </w:r>
      <w:r w:rsidR="00AD2702">
        <w:rPr>
          <w:rFonts w:ascii="Consolas" w:eastAsiaTheme="minorEastAsia" w:hAnsi="Consolas"/>
          <w:sz w:val="24"/>
          <w:szCs w:val="24"/>
        </w:rPr>
        <w:t xml:space="preserve"> in the field.</w:t>
      </w:r>
    </w:p>
    <w:p w14:paraId="369C234A" w14:textId="1F02AD58" w:rsidR="00EF592F" w:rsidRDefault="00EF592F" w:rsidP="000D0252">
      <w:pPr>
        <w:rPr>
          <w:rFonts w:ascii="Consolas" w:eastAsiaTheme="minorEastAsia" w:hAnsi="Consolas"/>
          <w:sz w:val="24"/>
          <w:szCs w:val="24"/>
        </w:rPr>
      </w:pPr>
    </w:p>
    <w:p w14:paraId="59C598C5" w14:textId="2B3C338F" w:rsidR="00EF592F" w:rsidRDefault="00AD2702" w:rsidP="000D0252">
      <w:pPr>
        <w:rPr>
          <w:rFonts w:ascii="Consolas" w:eastAsiaTheme="minorEastAsia" w:hAnsi="Consolas"/>
          <w:noProof/>
          <w:sz w:val="24"/>
          <w:szCs w:val="24"/>
        </w:rPr>
      </w:pPr>
      <w:r>
        <w:rPr>
          <w:rFonts w:ascii="Consolas" w:eastAsiaTheme="minorEastAsia" w:hAnsi="Consolas"/>
          <w:noProof/>
          <w:sz w:val="24"/>
          <w:szCs w:val="24"/>
        </w:rPr>
        <w:drawing>
          <wp:inline distT="0" distB="0" distL="0" distR="0" wp14:anchorId="3F92C31A" wp14:editId="3CA209EB">
            <wp:extent cx="5731510" cy="4435475"/>
            <wp:effectExtent l="0" t="0" r="2540" b="3175"/>
            <wp:docPr id="11" name="Picture 11" descr="Text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timeline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8D0D" w14:textId="77777777" w:rsidR="00EF592F" w:rsidRDefault="00EF592F" w:rsidP="000D0252">
      <w:pPr>
        <w:rPr>
          <w:rFonts w:ascii="Consolas" w:eastAsiaTheme="minorEastAsia" w:hAnsi="Consolas"/>
          <w:noProof/>
          <w:sz w:val="24"/>
          <w:szCs w:val="24"/>
        </w:rPr>
      </w:pPr>
    </w:p>
    <w:p w14:paraId="403AF5B1" w14:textId="00450189" w:rsidR="00EF592F" w:rsidRDefault="00EF592F" w:rsidP="000D0252">
      <w:pPr>
        <w:rPr>
          <w:rFonts w:ascii="Consolas" w:eastAsiaTheme="minorEastAsia" w:hAnsi="Consolas"/>
          <w:noProof/>
          <w:sz w:val="24"/>
          <w:szCs w:val="24"/>
        </w:rPr>
      </w:pPr>
    </w:p>
    <w:p w14:paraId="104CF972" w14:textId="77777777" w:rsidR="00EF592F" w:rsidRDefault="00EF592F" w:rsidP="000D0252">
      <w:pPr>
        <w:rPr>
          <w:rFonts w:ascii="Consolas" w:eastAsiaTheme="minorEastAsia" w:hAnsi="Consolas"/>
          <w:noProof/>
          <w:sz w:val="24"/>
          <w:szCs w:val="24"/>
        </w:rPr>
      </w:pPr>
    </w:p>
    <w:p w14:paraId="44C0CC2E" w14:textId="7944155B" w:rsidR="00EF592F" w:rsidRPr="00EF7546" w:rsidRDefault="00EF592F" w:rsidP="000D0252">
      <w:pPr>
        <w:rPr>
          <w:rFonts w:ascii="Consolas" w:eastAsiaTheme="minorEastAsia" w:hAnsi="Consolas"/>
          <w:sz w:val="24"/>
          <w:szCs w:val="24"/>
        </w:rPr>
      </w:pPr>
    </w:p>
    <w:p w14:paraId="65F8DC74" w14:textId="77777777" w:rsidR="00CB64FD" w:rsidRDefault="00CB64FD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2C25A868" w14:textId="77777777" w:rsidR="00AD2702" w:rsidRDefault="00AD2702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15AE077F" w14:textId="79FCBDFD" w:rsidR="00E2621F" w:rsidRDefault="00E2621F" w:rsidP="000D0252">
      <w:pPr>
        <w:rPr>
          <w:rFonts w:ascii="Consolas" w:eastAsiaTheme="minorEastAsia" w:hAnsi="Consolas"/>
          <w:b/>
          <w:bCs/>
          <w:sz w:val="40"/>
          <w:szCs w:val="40"/>
        </w:rPr>
      </w:pPr>
      <w:r>
        <w:rPr>
          <w:rFonts w:ascii="Consolas" w:eastAsiaTheme="minorEastAsia" w:hAnsi="Consolas"/>
          <w:b/>
          <w:bCs/>
          <w:sz w:val="40"/>
          <w:szCs w:val="40"/>
        </w:rPr>
        <w:lastRenderedPageBreak/>
        <w:t>IAEA Certifications</w:t>
      </w:r>
    </w:p>
    <w:p w14:paraId="70119CA0" w14:textId="6EB2A0EE" w:rsidR="00E2621F" w:rsidRDefault="00E2621F" w:rsidP="000D0252">
      <w:pPr>
        <w:rPr>
          <w:rFonts w:ascii="Consolas" w:eastAsiaTheme="minorEastAsia" w:hAnsi="Consolas"/>
          <w:b/>
          <w:bCs/>
          <w:sz w:val="40"/>
          <w:szCs w:val="40"/>
        </w:rPr>
      </w:pPr>
    </w:p>
    <w:p w14:paraId="55D4BF93" w14:textId="10C1083F" w:rsidR="00E2621F" w:rsidRDefault="00E2621F" w:rsidP="000D0252">
      <w:pPr>
        <w:rPr>
          <w:rFonts w:ascii="Roboto" w:hAnsi="Roboto"/>
          <w:color w:val="666666"/>
          <w:sz w:val="21"/>
          <w:szCs w:val="21"/>
          <w:shd w:val="clear" w:color="auto" w:fill="FFFFFF"/>
        </w:rPr>
      </w:pPr>
      <w:r>
        <w:rPr>
          <w:rFonts w:ascii="Roboto" w:hAnsi="Roboto"/>
          <w:color w:val="666666"/>
          <w:sz w:val="21"/>
          <w:szCs w:val="21"/>
          <w:shd w:val="clear" w:color="auto" w:fill="FFFFFF"/>
        </w:rPr>
        <w:t xml:space="preserve"> The IAEA offers certification online. </w:t>
      </w:r>
    </w:p>
    <w:p w14:paraId="77DD5111" w14:textId="77777777" w:rsidR="00A722E2" w:rsidRDefault="00A722E2" w:rsidP="000D0252">
      <w:pPr>
        <w:rPr>
          <w:rFonts w:ascii="Consolas" w:eastAsiaTheme="minorEastAsia" w:hAnsi="Consolas"/>
          <w:b/>
          <w:bCs/>
          <w:sz w:val="40"/>
          <w:szCs w:val="40"/>
        </w:rPr>
      </w:pPr>
      <w:r>
        <w:rPr>
          <w:rFonts w:ascii="Consolas" w:eastAsiaTheme="minorEastAsia" w:hAnsi="Consolas"/>
          <w:b/>
          <w:bCs/>
          <w:noProof/>
          <w:sz w:val="40"/>
          <w:szCs w:val="40"/>
        </w:rPr>
        <w:drawing>
          <wp:inline distT="0" distB="0" distL="0" distR="0" wp14:anchorId="1C817BBA" wp14:editId="50056CCA">
            <wp:extent cx="5731510" cy="3361267"/>
            <wp:effectExtent l="0" t="0" r="254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240" cy="336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Theme="minorEastAsia" w:hAnsi="Consolas"/>
          <w:b/>
          <w:bCs/>
          <w:noProof/>
          <w:sz w:val="40"/>
          <w:szCs w:val="40"/>
        </w:rPr>
        <w:drawing>
          <wp:inline distT="0" distB="0" distL="0" distR="0" wp14:anchorId="0B39E28D" wp14:editId="4EAA07CB">
            <wp:extent cx="5731510" cy="4175125"/>
            <wp:effectExtent l="0" t="0" r="254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4687" w14:textId="5DCC0B60" w:rsidR="0039448A" w:rsidRDefault="0079111E" w:rsidP="000D0252">
      <w:pPr>
        <w:rPr>
          <w:rFonts w:ascii="Consolas" w:eastAsiaTheme="minorEastAsia" w:hAnsi="Consolas"/>
          <w:b/>
          <w:bCs/>
          <w:sz w:val="40"/>
          <w:szCs w:val="40"/>
        </w:rPr>
      </w:pPr>
      <w:r>
        <w:rPr>
          <w:rFonts w:ascii="Consolas" w:eastAsiaTheme="minorEastAsia" w:hAnsi="Consolas"/>
          <w:b/>
          <w:bCs/>
          <w:sz w:val="40"/>
          <w:szCs w:val="40"/>
        </w:rPr>
        <w:lastRenderedPageBreak/>
        <w:t>Read-the-Docs</w:t>
      </w:r>
      <w:r w:rsidR="00C02729">
        <w:rPr>
          <w:rFonts w:ascii="Consolas" w:eastAsiaTheme="minorEastAsia" w:hAnsi="Consolas"/>
          <w:b/>
          <w:bCs/>
          <w:sz w:val="40"/>
          <w:szCs w:val="40"/>
        </w:rPr>
        <w:t xml:space="preserve"> </w:t>
      </w:r>
    </w:p>
    <w:p w14:paraId="63227B57" w14:textId="574BDB58" w:rsidR="0079111E" w:rsidRDefault="004D74E3" w:rsidP="000D0252">
      <w:pPr>
        <w:rPr>
          <w:rFonts w:ascii="Consolas" w:eastAsiaTheme="minorEastAsia" w:hAnsi="Consolas"/>
          <w:b/>
          <w:bCs/>
          <w:sz w:val="24"/>
          <w:szCs w:val="24"/>
        </w:rPr>
      </w:pPr>
      <w:hyperlink r:id="rId31" w:history="1">
        <w:r w:rsidR="00AD0DAB" w:rsidRPr="00AD0DAB">
          <w:rPr>
            <w:rStyle w:val="Hyperlink"/>
            <w:rFonts w:ascii="Consolas" w:eastAsiaTheme="minorEastAsia" w:hAnsi="Consolas"/>
            <w:b/>
            <w:bCs/>
            <w:sz w:val="24"/>
            <w:szCs w:val="24"/>
          </w:rPr>
          <w:t>QTL_BSA_Python</w:t>
        </w:r>
      </w:hyperlink>
    </w:p>
    <w:p w14:paraId="142A93A4" w14:textId="7EDAD353" w:rsidR="00AD0DAB" w:rsidRDefault="004D74E3" w:rsidP="000D0252">
      <w:pPr>
        <w:rPr>
          <w:rFonts w:ascii="Consolas" w:eastAsiaTheme="minorEastAsia" w:hAnsi="Consolas"/>
          <w:b/>
          <w:bCs/>
          <w:sz w:val="24"/>
          <w:szCs w:val="24"/>
        </w:rPr>
      </w:pPr>
      <w:hyperlink r:id="rId32" w:history="1">
        <w:r w:rsidR="00B14A9C" w:rsidRPr="00B14A9C">
          <w:rPr>
            <w:rStyle w:val="Hyperlink"/>
            <w:rFonts w:ascii="Consolas" w:eastAsiaTheme="minorEastAsia" w:hAnsi="Consolas"/>
            <w:b/>
            <w:bCs/>
            <w:sz w:val="24"/>
            <w:szCs w:val="24"/>
          </w:rPr>
          <w:t>VCFHunter</w:t>
        </w:r>
      </w:hyperlink>
    </w:p>
    <w:p w14:paraId="2BEA1363" w14:textId="485BABD8" w:rsidR="00B14A9C" w:rsidRDefault="004D74E3" w:rsidP="000D0252">
      <w:pPr>
        <w:rPr>
          <w:rFonts w:ascii="Consolas" w:eastAsiaTheme="minorEastAsia" w:hAnsi="Consolas"/>
          <w:b/>
          <w:bCs/>
          <w:sz w:val="24"/>
          <w:szCs w:val="24"/>
        </w:rPr>
      </w:pPr>
      <w:hyperlink r:id="rId33" w:history="1">
        <w:r w:rsidR="00A461FB" w:rsidRPr="00A461FB">
          <w:rPr>
            <w:rStyle w:val="Hyperlink"/>
            <w:rFonts w:ascii="Consolas" w:eastAsiaTheme="minorEastAsia" w:hAnsi="Consolas"/>
            <w:b/>
            <w:bCs/>
            <w:sz w:val="24"/>
            <w:szCs w:val="24"/>
          </w:rPr>
          <w:t>MinIonQC</w:t>
        </w:r>
      </w:hyperlink>
    </w:p>
    <w:p w14:paraId="7FDC5881" w14:textId="4971F723" w:rsidR="00187914" w:rsidRDefault="004D74E3" w:rsidP="000D0252">
      <w:pPr>
        <w:rPr>
          <w:rFonts w:ascii="Consolas" w:eastAsiaTheme="minorEastAsia" w:hAnsi="Consolas"/>
          <w:b/>
          <w:bCs/>
          <w:sz w:val="24"/>
          <w:szCs w:val="24"/>
        </w:rPr>
      </w:pPr>
      <w:hyperlink r:id="rId34" w:history="1">
        <w:r w:rsidR="00187914" w:rsidRPr="00187914">
          <w:rPr>
            <w:rStyle w:val="Hyperlink"/>
            <w:rFonts w:ascii="Consolas" w:eastAsiaTheme="minorEastAsia" w:hAnsi="Consolas"/>
            <w:b/>
            <w:bCs/>
            <w:sz w:val="24"/>
            <w:szCs w:val="24"/>
          </w:rPr>
          <w:t>VCFstat</w:t>
        </w:r>
      </w:hyperlink>
    </w:p>
    <w:p w14:paraId="3422D8A6" w14:textId="1A929685" w:rsidR="00E264DA" w:rsidRDefault="004D74E3" w:rsidP="000D0252">
      <w:pPr>
        <w:rPr>
          <w:rFonts w:ascii="Consolas" w:eastAsiaTheme="minorEastAsia" w:hAnsi="Consolas"/>
          <w:b/>
          <w:bCs/>
          <w:sz w:val="24"/>
          <w:szCs w:val="24"/>
        </w:rPr>
      </w:pPr>
      <w:hyperlink r:id="rId35" w:history="1">
        <w:r w:rsidR="00E264DA" w:rsidRPr="00E264DA">
          <w:rPr>
            <w:rStyle w:val="Hyperlink"/>
            <w:rFonts w:ascii="Consolas" w:eastAsiaTheme="minorEastAsia" w:hAnsi="Consolas"/>
            <w:b/>
            <w:bCs/>
            <w:sz w:val="24"/>
            <w:szCs w:val="24"/>
          </w:rPr>
          <w:t>CNVSeq</w:t>
        </w:r>
      </w:hyperlink>
    </w:p>
    <w:p w14:paraId="1BEE02EA" w14:textId="6DA81C3B" w:rsidR="00F63D39" w:rsidRPr="004660C4" w:rsidRDefault="004D74E3" w:rsidP="000D0252">
      <w:pPr>
        <w:rPr>
          <w:b/>
          <w:bCs/>
          <w:sz w:val="24"/>
          <w:szCs w:val="24"/>
        </w:rPr>
      </w:pPr>
      <w:hyperlink r:id="rId36" w:history="1">
        <w:r w:rsidR="00647917" w:rsidRPr="00647917">
          <w:rPr>
            <w:rStyle w:val="Hyperlink"/>
            <w:b/>
            <w:bCs/>
            <w:sz w:val="24"/>
            <w:szCs w:val="24"/>
          </w:rPr>
          <w:t>QTL_BSA_R</w:t>
        </w:r>
      </w:hyperlink>
    </w:p>
    <w:p w14:paraId="55A5730F" w14:textId="77777777" w:rsidR="007E0C8B" w:rsidRPr="007E0C8B" w:rsidRDefault="007E0C8B" w:rsidP="007E0C8B">
      <w:pPr>
        <w:ind w:left="1080"/>
        <w:rPr>
          <w:sz w:val="24"/>
          <w:szCs w:val="24"/>
        </w:rPr>
      </w:pPr>
    </w:p>
    <w:p w14:paraId="429B5409" w14:textId="77777777" w:rsidR="000349BE" w:rsidRPr="00384206" w:rsidRDefault="000349BE" w:rsidP="000349BE">
      <w:pPr>
        <w:pStyle w:val="ListParagraph"/>
        <w:ind w:left="1440"/>
        <w:rPr>
          <w:sz w:val="24"/>
          <w:szCs w:val="24"/>
        </w:rPr>
      </w:pPr>
    </w:p>
    <w:p w14:paraId="76816473" w14:textId="77777777" w:rsidR="00632EBE" w:rsidRPr="00632EBE" w:rsidRDefault="00632EBE" w:rsidP="003D0CFF">
      <w:pPr>
        <w:ind w:firstLine="720"/>
        <w:rPr>
          <w:b/>
          <w:bCs/>
          <w:sz w:val="40"/>
          <w:szCs w:val="40"/>
        </w:rPr>
      </w:pPr>
    </w:p>
    <w:p w14:paraId="62E47F1A" w14:textId="44559032" w:rsidR="00F861CC" w:rsidRDefault="00F861CC" w:rsidP="003D0CFF">
      <w:pPr>
        <w:ind w:firstLine="720"/>
        <w:rPr>
          <w:sz w:val="24"/>
          <w:szCs w:val="24"/>
        </w:rPr>
      </w:pPr>
    </w:p>
    <w:p w14:paraId="21899A85" w14:textId="565AD725" w:rsidR="00B222A1" w:rsidRDefault="00B222A1" w:rsidP="003D0CFF">
      <w:pPr>
        <w:ind w:firstLine="720"/>
        <w:rPr>
          <w:sz w:val="24"/>
          <w:szCs w:val="24"/>
        </w:rPr>
      </w:pPr>
    </w:p>
    <w:p w14:paraId="75FC9AF4" w14:textId="76D16DC9" w:rsidR="00B222A1" w:rsidRDefault="00B222A1" w:rsidP="003D0CFF">
      <w:pPr>
        <w:ind w:firstLine="720"/>
        <w:rPr>
          <w:sz w:val="24"/>
          <w:szCs w:val="24"/>
        </w:rPr>
      </w:pPr>
    </w:p>
    <w:p w14:paraId="5B6DAEA1" w14:textId="19D14503" w:rsidR="00B222A1" w:rsidRDefault="00B222A1" w:rsidP="003D0CFF">
      <w:pPr>
        <w:ind w:firstLine="720"/>
        <w:rPr>
          <w:sz w:val="24"/>
          <w:szCs w:val="24"/>
        </w:rPr>
      </w:pPr>
    </w:p>
    <w:p w14:paraId="0C51347F" w14:textId="2257ACA7" w:rsidR="00B222A1" w:rsidRDefault="00B222A1" w:rsidP="003D0CFF">
      <w:pPr>
        <w:ind w:firstLine="720"/>
        <w:rPr>
          <w:sz w:val="24"/>
          <w:szCs w:val="24"/>
        </w:rPr>
      </w:pPr>
    </w:p>
    <w:p w14:paraId="18874535" w14:textId="1876C11F" w:rsidR="00B222A1" w:rsidRDefault="00B222A1" w:rsidP="003D0CFF">
      <w:pPr>
        <w:ind w:firstLine="720"/>
        <w:rPr>
          <w:sz w:val="24"/>
          <w:szCs w:val="24"/>
        </w:rPr>
      </w:pPr>
    </w:p>
    <w:p w14:paraId="1EDB84F3" w14:textId="66882B14" w:rsidR="00B222A1" w:rsidRDefault="00B222A1" w:rsidP="003D0CFF">
      <w:pPr>
        <w:ind w:firstLine="720"/>
        <w:rPr>
          <w:sz w:val="24"/>
          <w:szCs w:val="24"/>
        </w:rPr>
      </w:pPr>
    </w:p>
    <w:p w14:paraId="10E97F14" w14:textId="68BCC973" w:rsidR="00B222A1" w:rsidRDefault="00B222A1" w:rsidP="003D0CFF">
      <w:pPr>
        <w:ind w:firstLine="720"/>
        <w:rPr>
          <w:sz w:val="24"/>
          <w:szCs w:val="24"/>
        </w:rPr>
      </w:pPr>
    </w:p>
    <w:p w14:paraId="2D8940E8" w14:textId="058BCEFD" w:rsidR="00B222A1" w:rsidRDefault="00B222A1" w:rsidP="003D0CFF">
      <w:pPr>
        <w:ind w:firstLine="720"/>
        <w:rPr>
          <w:sz w:val="24"/>
          <w:szCs w:val="24"/>
        </w:rPr>
      </w:pPr>
    </w:p>
    <w:p w14:paraId="5F90770E" w14:textId="4434484D" w:rsidR="00B222A1" w:rsidRDefault="00B222A1" w:rsidP="003D0CFF">
      <w:pPr>
        <w:ind w:firstLine="720"/>
        <w:rPr>
          <w:sz w:val="24"/>
          <w:szCs w:val="24"/>
        </w:rPr>
      </w:pPr>
    </w:p>
    <w:p w14:paraId="24C68140" w14:textId="6E592E77" w:rsidR="00B222A1" w:rsidRDefault="00B222A1" w:rsidP="003D0CFF">
      <w:pPr>
        <w:ind w:firstLine="720"/>
        <w:rPr>
          <w:sz w:val="24"/>
          <w:szCs w:val="24"/>
        </w:rPr>
      </w:pPr>
    </w:p>
    <w:p w14:paraId="6E58909A" w14:textId="56B04A12" w:rsidR="00B222A1" w:rsidRDefault="00B222A1" w:rsidP="003D0CFF">
      <w:pPr>
        <w:ind w:firstLine="720"/>
        <w:rPr>
          <w:sz w:val="24"/>
          <w:szCs w:val="24"/>
        </w:rPr>
      </w:pPr>
    </w:p>
    <w:p w14:paraId="4416848F" w14:textId="2EE82AA2" w:rsidR="00B222A1" w:rsidRDefault="00B222A1" w:rsidP="003D0CFF">
      <w:pPr>
        <w:ind w:firstLine="720"/>
        <w:rPr>
          <w:sz w:val="24"/>
          <w:szCs w:val="24"/>
        </w:rPr>
      </w:pPr>
    </w:p>
    <w:p w14:paraId="1BB843AC" w14:textId="0708E784" w:rsidR="00B222A1" w:rsidRDefault="00B222A1" w:rsidP="003D0CFF">
      <w:pPr>
        <w:ind w:firstLine="720"/>
        <w:rPr>
          <w:sz w:val="24"/>
          <w:szCs w:val="24"/>
        </w:rPr>
      </w:pPr>
    </w:p>
    <w:p w14:paraId="7BA6781C" w14:textId="3C5ABD1D" w:rsidR="00B222A1" w:rsidRDefault="00B222A1" w:rsidP="003D0CFF">
      <w:pPr>
        <w:ind w:firstLine="720"/>
        <w:rPr>
          <w:sz w:val="24"/>
          <w:szCs w:val="24"/>
        </w:rPr>
      </w:pPr>
    </w:p>
    <w:p w14:paraId="0015CD97" w14:textId="5F7CDB57" w:rsidR="00B222A1" w:rsidRDefault="00B222A1" w:rsidP="003D0CFF">
      <w:pPr>
        <w:ind w:firstLine="720"/>
        <w:rPr>
          <w:sz w:val="24"/>
          <w:szCs w:val="24"/>
        </w:rPr>
      </w:pPr>
    </w:p>
    <w:p w14:paraId="3D6F54B1" w14:textId="046F7190" w:rsidR="00B222A1" w:rsidRDefault="00B222A1" w:rsidP="003D0CFF">
      <w:pPr>
        <w:ind w:firstLine="720"/>
        <w:rPr>
          <w:sz w:val="24"/>
          <w:szCs w:val="24"/>
        </w:rPr>
      </w:pPr>
    </w:p>
    <w:p w14:paraId="42645D2E" w14:textId="1F578C93" w:rsidR="00B222A1" w:rsidRDefault="00B222A1" w:rsidP="003D0CFF">
      <w:pPr>
        <w:ind w:firstLine="720"/>
        <w:rPr>
          <w:sz w:val="24"/>
          <w:szCs w:val="24"/>
        </w:rPr>
      </w:pPr>
    </w:p>
    <w:p w14:paraId="3D9724D5" w14:textId="77777777" w:rsidR="00B222A1" w:rsidRDefault="00B222A1" w:rsidP="003D0CFF">
      <w:pPr>
        <w:ind w:firstLine="720"/>
        <w:rPr>
          <w:b/>
          <w:bCs/>
          <w:lang w:val="en-US"/>
        </w:rPr>
      </w:pPr>
    </w:p>
    <w:p w14:paraId="7CB8953A" w14:textId="4AC487E1" w:rsidR="00B222A1" w:rsidRDefault="00B222A1" w:rsidP="00131C81">
      <w:pPr>
        <w:rPr>
          <w:b/>
          <w:bCs/>
          <w:sz w:val="40"/>
          <w:szCs w:val="40"/>
          <w:lang w:val="en-US"/>
        </w:rPr>
      </w:pPr>
      <w:r w:rsidRPr="00B222A1">
        <w:rPr>
          <w:b/>
          <w:bCs/>
          <w:sz w:val="40"/>
          <w:szCs w:val="40"/>
          <w:lang w:val="en-US"/>
        </w:rPr>
        <w:lastRenderedPageBreak/>
        <w:t>QTL analysis in Rice Cold Tolerance a Snakemake Variant Caller Workflow Example</w:t>
      </w:r>
    </w:p>
    <w:p w14:paraId="709D93BC" w14:textId="68397AB2" w:rsidR="004F3458" w:rsidRDefault="004F3458" w:rsidP="00131C81">
      <w:pPr>
        <w:rPr>
          <w:b/>
          <w:bCs/>
          <w:sz w:val="40"/>
          <w:szCs w:val="40"/>
          <w:lang w:val="en-US"/>
        </w:rPr>
      </w:pPr>
    </w:p>
    <w:p w14:paraId="0024F1FC" w14:textId="327857DA" w:rsidR="004F3458" w:rsidRDefault="004F3458" w:rsidP="00131C81">
      <w:pPr>
        <w:rPr>
          <w:b/>
          <w:bCs/>
          <w:sz w:val="40"/>
          <w:szCs w:val="40"/>
          <w:lang w:val="en-US"/>
        </w:rPr>
      </w:pPr>
      <w:hyperlink r:id="rId37" w:history="1">
        <w:r w:rsidRPr="004F3458">
          <w:rPr>
            <w:rStyle w:val="Hyperlink"/>
            <w:b/>
            <w:bCs/>
            <w:sz w:val="40"/>
            <w:szCs w:val="40"/>
            <w:lang w:val="en-US"/>
          </w:rPr>
          <w:t xml:space="preserve">Oryza_Satvia Asian Cultivated Rice PBGL </w:t>
        </w:r>
        <w:proofErr w:type="spellStart"/>
        <w:r w:rsidRPr="004F3458">
          <w:rPr>
            <w:rStyle w:val="Hyperlink"/>
            <w:b/>
            <w:bCs/>
            <w:sz w:val="40"/>
            <w:szCs w:val="40"/>
            <w:lang w:val="en-US"/>
          </w:rPr>
          <w:t>dna</w:t>
        </w:r>
        <w:proofErr w:type="spellEnd"/>
        <w:r w:rsidRPr="004F3458">
          <w:rPr>
            <w:rStyle w:val="Hyperlink"/>
            <w:b/>
            <w:bCs/>
            <w:sz w:val="40"/>
            <w:szCs w:val="40"/>
            <w:lang w:val="en-US"/>
          </w:rPr>
          <w:t>-proto variant calling workflow with Quantitative Trait Locus and Bulk Segregant Analysis</w:t>
        </w:r>
      </w:hyperlink>
    </w:p>
    <w:p w14:paraId="7D0CC2B5" w14:textId="541CF754" w:rsidR="00BC5118" w:rsidRDefault="00BC5118" w:rsidP="00131C81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AE1F9B4" wp14:editId="45537C98">
            <wp:extent cx="5731510" cy="2766060"/>
            <wp:effectExtent l="0" t="0" r="254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2ECC" w14:textId="70954DC7" w:rsidR="00DF55D8" w:rsidRDefault="00DF55D8" w:rsidP="00131C81">
      <w:pPr>
        <w:rPr>
          <w:sz w:val="40"/>
          <w:szCs w:val="40"/>
        </w:rPr>
      </w:pPr>
    </w:p>
    <w:p w14:paraId="2AD5CD4C" w14:textId="1A4F451B" w:rsidR="00DF55D8" w:rsidRPr="00B222A1" w:rsidRDefault="00393D6C" w:rsidP="00131C81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E1AD42E" wp14:editId="4248C85A">
            <wp:extent cx="5731510" cy="3147060"/>
            <wp:effectExtent l="0" t="0" r="2540" b="0"/>
            <wp:docPr id="15" name="Picture 1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 with medium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55D8" w:rsidRPr="00B222A1">
      <w:footerReference w:type="default" r:id="rId4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873001" w14:textId="77777777" w:rsidR="004D74E3" w:rsidRDefault="004D74E3" w:rsidP="00F52FF9">
      <w:pPr>
        <w:spacing w:after="0" w:line="240" w:lineRule="auto"/>
      </w:pPr>
      <w:r>
        <w:separator/>
      </w:r>
    </w:p>
  </w:endnote>
  <w:endnote w:type="continuationSeparator" w:id="0">
    <w:p w14:paraId="6B87286C" w14:textId="77777777" w:rsidR="004D74E3" w:rsidRDefault="004D74E3" w:rsidP="00F52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erriweather">
    <w:charset w:val="00"/>
    <w:family w:val="auto"/>
    <w:pitch w:val="variable"/>
    <w:sig w:usb0="20000207" w:usb1="00000002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0198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263040" w14:textId="4B93C811" w:rsidR="00F52FF9" w:rsidRDefault="00F52FF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3BA1ED" w14:textId="77777777" w:rsidR="00F52FF9" w:rsidRDefault="00F52F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5C512C" w14:textId="77777777" w:rsidR="004D74E3" w:rsidRDefault="004D74E3" w:rsidP="00F52FF9">
      <w:pPr>
        <w:spacing w:after="0" w:line="240" w:lineRule="auto"/>
      </w:pPr>
      <w:r>
        <w:separator/>
      </w:r>
    </w:p>
  </w:footnote>
  <w:footnote w:type="continuationSeparator" w:id="0">
    <w:p w14:paraId="1954E682" w14:textId="77777777" w:rsidR="004D74E3" w:rsidRDefault="004D74E3" w:rsidP="00F52F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9F2277"/>
    <w:multiLevelType w:val="hybridMultilevel"/>
    <w:tmpl w:val="98B603A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876631"/>
    <w:multiLevelType w:val="hybridMultilevel"/>
    <w:tmpl w:val="5C4068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F547F0"/>
    <w:multiLevelType w:val="hybridMultilevel"/>
    <w:tmpl w:val="05784F9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HALL, Michael">
    <w15:presenceInfo w15:providerId="AD" w15:userId="S::M.Hall@iaea.org::0d431250-9b97-46db-98fc-60b71fa77e3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64D"/>
    <w:rsid w:val="0000757C"/>
    <w:rsid w:val="00015FB4"/>
    <w:rsid w:val="000349BE"/>
    <w:rsid w:val="00040B02"/>
    <w:rsid w:val="000446EB"/>
    <w:rsid w:val="00050E7E"/>
    <w:rsid w:val="000635D6"/>
    <w:rsid w:val="00065AA3"/>
    <w:rsid w:val="0007736E"/>
    <w:rsid w:val="00084022"/>
    <w:rsid w:val="00085928"/>
    <w:rsid w:val="00086B04"/>
    <w:rsid w:val="00091123"/>
    <w:rsid w:val="0009693B"/>
    <w:rsid w:val="0009763A"/>
    <w:rsid w:val="000A4B1A"/>
    <w:rsid w:val="000B4FD6"/>
    <w:rsid w:val="000C0F19"/>
    <w:rsid w:val="000C550D"/>
    <w:rsid w:val="000D0252"/>
    <w:rsid w:val="000E4D9F"/>
    <w:rsid w:val="000F4ECB"/>
    <w:rsid w:val="00112789"/>
    <w:rsid w:val="001128A0"/>
    <w:rsid w:val="001179D8"/>
    <w:rsid w:val="00127029"/>
    <w:rsid w:val="00131C81"/>
    <w:rsid w:val="00135FD0"/>
    <w:rsid w:val="0015533C"/>
    <w:rsid w:val="00174690"/>
    <w:rsid w:val="00183B51"/>
    <w:rsid w:val="001870A0"/>
    <w:rsid w:val="00187914"/>
    <w:rsid w:val="0019208F"/>
    <w:rsid w:val="00194B8D"/>
    <w:rsid w:val="001A3733"/>
    <w:rsid w:val="001B7BC6"/>
    <w:rsid w:val="001E5912"/>
    <w:rsid w:val="001F5EE5"/>
    <w:rsid w:val="001F7E5A"/>
    <w:rsid w:val="002014AC"/>
    <w:rsid w:val="002074C3"/>
    <w:rsid w:val="002167EA"/>
    <w:rsid w:val="00221A22"/>
    <w:rsid w:val="002334F7"/>
    <w:rsid w:val="00240ED9"/>
    <w:rsid w:val="00242732"/>
    <w:rsid w:val="00245CF8"/>
    <w:rsid w:val="002476D1"/>
    <w:rsid w:val="00253C1A"/>
    <w:rsid w:val="002543EE"/>
    <w:rsid w:val="00254D2A"/>
    <w:rsid w:val="00256A7F"/>
    <w:rsid w:val="00256CC4"/>
    <w:rsid w:val="00262171"/>
    <w:rsid w:val="00267A2C"/>
    <w:rsid w:val="0027787B"/>
    <w:rsid w:val="002804EB"/>
    <w:rsid w:val="002805C0"/>
    <w:rsid w:val="00282FED"/>
    <w:rsid w:val="00283FDC"/>
    <w:rsid w:val="002905C4"/>
    <w:rsid w:val="002A509F"/>
    <w:rsid w:val="002B0B10"/>
    <w:rsid w:val="002B0C85"/>
    <w:rsid w:val="002C02F0"/>
    <w:rsid w:val="002C4D5F"/>
    <w:rsid w:val="002D37D9"/>
    <w:rsid w:val="002F23FB"/>
    <w:rsid w:val="002F4F39"/>
    <w:rsid w:val="002F51EC"/>
    <w:rsid w:val="00304297"/>
    <w:rsid w:val="00320A83"/>
    <w:rsid w:val="0032188D"/>
    <w:rsid w:val="00322AD9"/>
    <w:rsid w:val="00327C28"/>
    <w:rsid w:val="0033215B"/>
    <w:rsid w:val="00332C4E"/>
    <w:rsid w:val="00354255"/>
    <w:rsid w:val="003630A7"/>
    <w:rsid w:val="00366958"/>
    <w:rsid w:val="00376742"/>
    <w:rsid w:val="00384206"/>
    <w:rsid w:val="003867EE"/>
    <w:rsid w:val="00393D6C"/>
    <w:rsid w:val="0039448A"/>
    <w:rsid w:val="003953A7"/>
    <w:rsid w:val="003A6B8F"/>
    <w:rsid w:val="003B2394"/>
    <w:rsid w:val="003C306D"/>
    <w:rsid w:val="003D0CFF"/>
    <w:rsid w:val="003D72D2"/>
    <w:rsid w:val="003E3A58"/>
    <w:rsid w:val="003F1520"/>
    <w:rsid w:val="003F2749"/>
    <w:rsid w:val="003F3367"/>
    <w:rsid w:val="0040154F"/>
    <w:rsid w:val="00402502"/>
    <w:rsid w:val="00407668"/>
    <w:rsid w:val="00407C83"/>
    <w:rsid w:val="004120BD"/>
    <w:rsid w:val="00436245"/>
    <w:rsid w:val="00441092"/>
    <w:rsid w:val="004438B5"/>
    <w:rsid w:val="00443B7B"/>
    <w:rsid w:val="0045226E"/>
    <w:rsid w:val="00462068"/>
    <w:rsid w:val="00463614"/>
    <w:rsid w:val="004660C4"/>
    <w:rsid w:val="0047484A"/>
    <w:rsid w:val="00475B97"/>
    <w:rsid w:val="00481B02"/>
    <w:rsid w:val="00494AF5"/>
    <w:rsid w:val="0049544C"/>
    <w:rsid w:val="004B0B91"/>
    <w:rsid w:val="004B1F88"/>
    <w:rsid w:val="004B7058"/>
    <w:rsid w:val="004D74E3"/>
    <w:rsid w:val="004F3458"/>
    <w:rsid w:val="004F3AC7"/>
    <w:rsid w:val="004F5A44"/>
    <w:rsid w:val="00501F1F"/>
    <w:rsid w:val="00502B83"/>
    <w:rsid w:val="00507C30"/>
    <w:rsid w:val="0051064D"/>
    <w:rsid w:val="005124FA"/>
    <w:rsid w:val="00524248"/>
    <w:rsid w:val="00532F3E"/>
    <w:rsid w:val="005478A8"/>
    <w:rsid w:val="00557271"/>
    <w:rsid w:val="00560F51"/>
    <w:rsid w:val="00563601"/>
    <w:rsid w:val="0057153F"/>
    <w:rsid w:val="005764A7"/>
    <w:rsid w:val="0058120A"/>
    <w:rsid w:val="00582BCC"/>
    <w:rsid w:val="0059202A"/>
    <w:rsid w:val="005A27E6"/>
    <w:rsid w:val="005A547F"/>
    <w:rsid w:val="005B3243"/>
    <w:rsid w:val="005B4E5C"/>
    <w:rsid w:val="005D180A"/>
    <w:rsid w:val="005F0312"/>
    <w:rsid w:val="005F234C"/>
    <w:rsid w:val="005F5F35"/>
    <w:rsid w:val="0060057F"/>
    <w:rsid w:val="00605F6A"/>
    <w:rsid w:val="00622FC8"/>
    <w:rsid w:val="00632EBE"/>
    <w:rsid w:val="0063537F"/>
    <w:rsid w:val="0064688E"/>
    <w:rsid w:val="00647917"/>
    <w:rsid w:val="00654926"/>
    <w:rsid w:val="00660A24"/>
    <w:rsid w:val="0067157B"/>
    <w:rsid w:val="006735E7"/>
    <w:rsid w:val="00676003"/>
    <w:rsid w:val="00676D3E"/>
    <w:rsid w:val="0068342A"/>
    <w:rsid w:val="0068686B"/>
    <w:rsid w:val="0069597F"/>
    <w:rsid w:val="00697309"/>
    <w:rsid w:val="006A409B"/>
    <w:rsid w:val="006B2234"/>
    <w:rsid w:val="006C5C7D"/>
    <w:rsid w:val="006C6813"/>
    <w:rsid w:val="006D0E7F"/>
    <w:rsid w:val="006D2846"/>
    <w:rsid w:val="006D5F9B"/>
    <w:rsid w:val="006F5C45"/>
    <w:rsid w:val="00703CB3"/>
    <w:rsid w:val="00707D86"/>
    <w:rsid w:val="0071615B"/>
    <w:rsid w:val="00722AE4"/>
    <w:rsid w:val="00725C1F"/>
    <w:rsid w:val="00731B22"/>
    <w:rsid w:val="00731B44"/>
    <w:rsid w:val="00731CE8"/>
    <w:rsid w:val="00733605"/>
    <w:rsid w:val="0073580F"/>
    <w:rsid w:val="0075030A"/>
    <w:rsid w:val="0079111E"/>
    <w:rsid w:val="007A3837"/>
    <w:rsid w:val="007B5FA3"/>
    <w:rsid w:val="007D4DBE"/>
    <w:rsid w:val="007D6F4D"/>
    <w:rsid w:val="007E0C8B"/>
    <w:rsid w:val="007E6130"/>
    <w:rsid w:val="007F0A16"/>
    <w:rsid w:val="007F0FB3"/>
    <w:rsid w:val="007F682A"/>
    <w:rsid w:val="00806495"/>
    <w:rsid w:val="0080665D"/>
    <w:rsid w:val="0081276D"/>
    <w:rsid w:val="00825F1F"/>
    <w:rsid w:val="008307D3"/>
    <w:rsid w:val="00832F4F"/>
    <w:rsid w:val="008B509C"/>
    <w:rsid w:val="008B6D10"/>
    <w:rsid w:val="008B7A17"/>
    <w:rsid w:val="008E0CC0"/>
    <w:rsid w:val="008E54B5"/>
    <w:rsid w:val="008F529A"/>
    <w:rsid w:val="008F7DFC"/>
    <w:rsid w:val="00902FAA"/>
    <w:rsid w:val="00926E4A"/>
    <w:rsid w:val="00933C8D"/>
    <w:rsid w:val="00934CC5"/>
    <w:rsid w:val="00945868"/>
    <w:rsid w:val="0095078B"/>
    <w:rsid w:val="00953C44"/>
    <w:rsid w:val="00971365"/>
    <w:rsid w:val="0097763A"/>
    <w:rsid w:val="0098174F"/>
    <w:rsid w:val="0098545C"/>
    <w:rsid w:val="00991DC2"/>
    <w:rsid w:val="0099751F"/>
    <w:rsid w:val="009B452E"/>
    <w:rsid w:val="009B5F63"/>
    <w:rsid w:val="009C12A3"/>
    <w:rsid w:val="009C4963"/>
    <w:rsid w:val="009C4B4C"/>
    <w:rsid w:val="009D4254"/>
    <w:rsid w:val="009D4DE8"/>
    <w:rsid w:val="009D6D81"/>
    <w:rsid w:val="009D77DC"/>
    <w:rsid w:val="009E1803"/>
    <w:rsid w:val="009F6B84"/>
    <w:rsid w:val="00A04E60"/>
    <w:rsid w:val="00A115D3"/>
    <w:rsid w:val="00A31555"/>
    <w:rsid w:val="00A32684"/>
    <w:rsid w:val="00A33EF1"/>
    <w:rsid w:val="00A35C52"/>
    <w:rsid w:val="00A44F43"/>
    <w:rsid w:val="00A461FB"/>
    <w:rsid w:val="00A4628B"/>
    <w:rsid w:val="00A47435"/>
    <w:rsid w:val="00A50280"/>
    <w:rsid w:val="00A71CC0"/>
    <w:rsid w:val="00A722E2"/>
    <w:rsid w:val="00A85B97"/>
    <w:rsid w:val="00A869BF"/>
    <w:rsid w:val="00A95D12"/>
    <w:rsid w:val="00AA41BA"/>
    <w:rsid w:val="00AB484A"/>
    <w:rsid w:val="00AB751A"/>
    <w:rsid w:val="00AC2E3B"/>
    <w:rsid w:val="00AD0DAB"/>
    <w:rsid w:val="00AD18B1"/>
    <w:rsid w:val="00AD2702"/>
    <w:rsid w:val="00AD575F"/>
    <w:rsid w:val="00AE02AB"/>
    <w:rsid w:val="00AE482F"/>
    <w:rsid w:val="00B072D0"/>
    <w:rsid w:val="00B125F5"/>
    <w:rsid w:val="00B14A9C"/>
    <w:rsid w:val="00B21A2F"/>
    <w:rsid w:val="00B222A1"/>
    <w:rsid w:val="00B22604"/>
    <w:rsid w:val="00B4163C"/>
    <w:rsid w:val="00B45E39"/>
    <w:rsid w:val="00B505FC"/>
    <w:rsid w:val="00B61041"/>
    <w:rsid w:val="00B6453C"/>
    <w:rsid w:val="00B6535F"/>
    <w:rsid w:val="00B71E87"/>
    <w:rsid w:val="00B77AA0"/>
    <w:rsid w:val="00B77FCA"/>
    <w:rsid w:val="00BA0E75"/>
    <w:rsid w:val="00BC165B"/>
    <w:rsid w:val="00BC5118"/>
    <w:rsid w:val="00BD6D1B"/>
    <w:rsid w:val="00BE0D50"/>
    <w:rsid w:val="00BF5A03"/>
    <w:rsid w:val="00C002EF"/>
    <w:rsid w:val="00C01051"/>
    <w:rsid w:val="00C02729"/>
    <w:rsid w:val="00C146C8"/>
    <w:rsid w:val="00C22622"/>
    <w:rsid w:val="00C441B9"/>
    <w:rsid w:val="00C5232A"/>
    <w:rsid w:val="00C52BF1"/>
    <w:rsid w:val="00C60CC9"/>
    <w:rsid w:val="00C6381B"/>
    <w:rsid w:val="00C63FC8"/>
    <w:rsid w:val="00C74470"/>
    <w:rsid w:val="00C753AB"/>
    <w:rsid w:val="00CA348B"/>
    <w:rsid w:val="00CA4A00"/>
    <w:rsid w:val="00CA6A99"/>
    <w:rsid w:val="00CA70F5"/>
    <w:rsid w:val="00CB495B"/>
    <w:rsid w:val="00CB64FD"/>
    <w:rsid w:val="00CC108B"/>
    <w:rsid w:val="00CD6A86"/>
    <w:rsid w:val="00CE34A0"/>
    <w:rsid w:val="00CF3C67"/>
    <w:rsid w:val="00D02D17"/>
    <w:rsid w:val="00D04698"/>
    <w:rsid w:val="00D165F1"/>
    <w:rsid w:val="00D21D14"/>
    <w:rsid w:val="00D26504"/>
    <w:rsid w:val="00D43E46"/>
    <w:rsid w:val="00D52D65"/>
    <w:rsid w:val="00D542A8"/>
    <w:rsid w:val="00D54419"/>
    <w:rsid w:val="00D57015"/>
    <w:rsid w:val="00D57FE7"/>
    <w:rsid w:val="00D903BE"/>
    <w:rsid w:val="00DB6942"/>
    <w:rsid w:val="00DE2764"/>
    <w:rsid w:val="00DE3463"/>
    <w:rsid w:val="00DF1F07"/>
    <w:rsid w:val="00DF55D8"/>
    <w:rsid w:val="00E2621F"/>
    <w:rsid w:val="00E264DA"/>
    <w:rsid w:val="00E30BB5"/>
    <w:rsid w:val="00E3691F"/>
    <w:rsid w:val="00E41F3A"/>
    <w:rsid w:val="00E55A57"/>
    <w:rsid w:val="00E65D0C"/>
    <w:rsid w:val="00E73957"/>
    <w:rsid w:val="00E8173C"/>
    <w:rsid w:val="00EA1944"/>
    <w:rsid w:val="00EA6742"/>
    <w:rsid w:val="00EB5DDA"/>
    <w:rsid w:val="00EC01AB"/>
    <w:rsid w:val="00ED04A1"/>
    <w:rsid w:val="00ED089A"/>
    <w:rsid w:val="00EF0050"/>
    <w:rsid w:val="00EF32A1"/>
    <w:rsid w:val="00EF592F"/>
    <w:rsid w:val="00EF7546"/>
    <w:rsid w:val="00EF7EAD"/>
    <w:rsid w:val="00F102B4"/>
    <w:rsid w:val="00F122E3"/>
    <w:rsid w:val="00F17C78"/>
    <w:rsid w:val="00F52FF9"/>
    <w:rsid w:val="00F63D39"/>
    <w:rsid w:val="00F764BA"/>
    <w:rsid w:val="00F834B7"/>
    <w:rsid w:val="00F861CC"/>
    <w:rsid w:val="00F90343"/>
    <w:rsid w:val="00FA45D6"/>
    <w:rsid w:val="00FA6435"/>
    <w:rsid w:val="00FB01EA"/>
    <w:rsid w:val="00FB1BB6"/>
    <w:rsid w:val="00FC730D"/>
    <w:rsid w:val="00FE41A8"/>
    <w:rsid w:val="00FF1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7AC309"/>
  <w15:chartTrackingRefBased/>
  <w15:docId w15:val="{28AC11F9-BE15-45EC-AA55-5BE587871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70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68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68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420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4E5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4E5C"/>
    <w:rPr>
      <w:color w:val="605E5C"/>
      <w:shd w:val="clear" w:color="auto" w:fill="E1DFDD"/>
    </w:rPr>
  </w:style>
  <w:style w:type="character" w:customStyle="1" w:styleId="co">
    <w:name w:val="co"/>
    <w:basedOn w:val="DefaultParagraphFont"/>
    <w:rsid w:val="003F1520"/>
  </w:style>
  <w:style w:type="character" w:customStyle="1" w:styleId="fu">
    <w:name w:val="fu"/>
    <w:basedOn w:val="DefaultParagraphFont"/>
    <w:rsid w:val="003F1520"/>
  </w:style>
  <w:style w:type="character" w:customStyle="1" w:styleId="at">
    <w:name w:val="at"/>
    <w:basedOn w:val="DefaultParagraphFont"/>
    <w:rsid w:val="003F1520"/>
  </w:style>
  <w:style w:type="character" w:customStyle="1" w:styleId="kw">
    <w:name w:val="kw"/>
    <w:basedOn w:val="DefaultParagraphFont"/>
    <w:rsid w:val="003F1520"/>
  </w:style>
  <w:style w:type="character" w:customStyle="1" w:styleId="st">
    <w:name w:val="st"/>
    <w:basedOn w:val="DefaultParagraphFont"/>
    <w:rsid w:val="003F1520"/>
  </w:style>
  <w:style w:type="character" w:customStyle="1" w:styleId="va">
    <w:name w:val="va"/>
    <w:basedOn w:val="DefaultParagraphFont"/>
    <w:rsid w:val="003F1520"/>
  </w:style>
  <w:style w:type="character" w:customStyle="1" w:styleId="ex">
    <w:name w:val="ex"/>
    <w:basedOn w:val="DefaultParagraphFont"/>
    <w:rsid w:val="003F1520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D6D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D6D81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pl-smi">
    <w:name w:val="pl-smi"/>
    <w:basedOn w:val="DefaultParagraphFont"/>
    <w:rsid w:val="009D6D81"/>
  </w:style>
  <w:style w:type="character" w:customStyle="1" w:styleId="pl-k">
    <w:name w:val="pl-k"/>
    <w:basedOn w:val="DefaultParagraphFont"/>
    <w:rsid w:val="009D6D81"/>
  </w:style>
  <w:style w:type="character" w:customStyle="1" w:styleId="pl-c1">
    <w:name w:val="pl-c1"/>
    <w:basedOn w:val="DefaultParagraphFont"/>
    <w:rsid w:val="009D6D81"/>
  </w:style>
  <w:style w:type="character" w:styleId="FollowedHyperlink">
    <w:name w:val="FollowedHyperlink"/>
    <w:basedOn w:val="DefaultParagraphFont"/>
    <w:uiPriority w:val="99"/>
    <w:semiHidden/>
    <w:unhideWhenUsed/>
    <w:rsid w:val="007F0FB3"/>
    <w:rPr>
      <w:color w:val="954F72" w:themeColor="followedHyperlink"/>
      <w:u w:val="single"/>
    </w:rPr>
  </w:style>
  <w:style w:type="character" w:customStyle="1" w:styleId="pl-c">
    <w:name w:val="pl-c"/>
    <w:basedOn w:val="DefaultParagraphFont"/>
    <w:rsid w:val="00E73957"/>
  </w:style>
  <w:style w:type="character" w:customStyle="1" w:styleId="Heading1Char">
    <w:name w:val="Heading 1 Char"/>
    <w:basedOn w:val="DefaultParagraphFont"/>
    <w:link w:val="Heading1"/>
    <w:uiPriority w:val="9"/>
    <w:rsid w:val="00D570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57015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681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681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C60CC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0C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C60CC9"/>
    <w:pPr>
      <w:spacing w:after="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60CC9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60CC9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C60CC9"/>
    <w:pPr>
      <w:spacing w:after="100"/>
      <w:ind w:left="440"/>
    </w:pPr>
    <w:rPr>
      <w:rFonts w:eastAsiaTheme="minorEastAsia" w:cs="Times New Roman"/>
      <w:lang w:val="en-US"/>
    </w:rPr>
  </w:style>
  <w:style w:type="paragraph" w:styleId="Revision">
    <w:name w:val="Revision"/>
    <w:hidden/>
    <w:uiPriority w:val="99"/>
    <w:semiHidden/>
    <w:rsid w:val="00557271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F52F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2FF9"/>
  </w:style>
  <w:style w:type="paragraph" w:styleId="Footer">
    <w:name w:val="footer"/>
    <w:basedOn w:val="Normal"/>
    <w:link w:val="FooterChar"/>
    <w:uiPriority w:val="99"/>
    <w:unhideWhenUsed/>
    <w:rsid w:val="00F52F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2FF9"/>
  </w:style>
  <w:style w:type="character" w:customStyle="1" w:styleId="authorortitle">
    <w:name w:val="authorortitle"/>
    <w:basedOn w:val="DefaultParagraphFont"/>
    <w:rsid w:val="00EF32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9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6495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78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2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9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89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838163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31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732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7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PBGLMichaelHall/QTLAlleleFrequenciesPlot" TargetMode="External"/><Relationship Id="rId18" Type="http://schemas.openxmlformats.org/officeDocument/2006/relationships/hyperlink" Target="https://github.com/PBGLMichaelHall/MinionQC.git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13.svg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34" Type="http://schemas.openxmlformats.org/officeDocument/2006/relationships/hyperlink" Target="https://vcfstat-r-package.readthedocs.io/en/latest/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py-qtl-parser.readthedocs.io/en/latest/Rice_BSA.html" TargetMode="External"/><Relationship Id="rId17" Type="http://schemas.openxmlformats.org/officeDocument/2006/relationships/hyperlink" Target="https://cran.r-project.org/" TargetMode="External"/><Relationship Id="rId25" Type="http://schemas.openxmlformats.org/officeDocument/2006/relationships/image" Target="media/image7.png"/><Relationship Id="rId33" Type="http://schemas.openxmlformats.org/officeDocument/2006/relationships/hyperlink" Target="https://minionqc.readthedocs.io/en/latest/" TargetMode="External"/><Relationship Id="rId38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hyperlink" Target="https://repo.anaconda.com/miniconda/Miniconda3-latest-Linux-x86_64.sh" TargetMode="External"/><Relationship Id="rId20" Type="http://schemas.openxmlformats.org/officeDocument/2006/relationships/hyperlink" Target="https://github.com/PBGLMichaelHall/VCFHunter.git" TargetMode="External"/><Relationship Id="rId29" Type="http://schemas.openxmlformats.org/officeDocument/2006/relationships/image" Target="media/image10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nvseq.readthedocs.io/en/latest/CNV.html" TargetMode="External"/><Relationship Id="rId24" Type="http://schemas.openxmlformats.org/officeDocument/2006/relationships/image" Target="media/image6.png"/><Relationship Id="rId32" Type="http://schemas.openxmlformats.org/officeDocument/2006/relationships/hyperlink" Target="https://vcfhunter.readthedocs.io/en/latest/" TargetMode="External"/><Relationship Id="rId37" Type="http://schemas.openxmlformats.org/officeDocument/2006/relationships/hyperlink" Target="https://oryza-satvia-snakemake.readthedocs.io/en/latest/" TargetMode="External"/><Relationship Id="rId40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hyperlink" Target="https://docs.conda.io/en/latest/miniconda.html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9.png"/><Relationship Id="rId36" Type="http://schemas.openxmlformats.org/officeDocument/2006/relationships/hyperlink" Target="https://qtl-bsa.readthedocs.io/en/latest/" TargetMode="External"/><Relationship Id="rId10" Type="http://schemas.openxmlformats.org/officeDocument/2006/relationships/hyperlink" Target="https://github.com/PBGLMichaelHall/VCFHunter" TargetMode="External"/><Relationship Id="rId19" Type="http://schemas.openxmlformats.org/officeDocument/2006/relationships/image" Target="media/image2.png"/><Relationship Id="rId31" Type="http://schemas.openxmlformats.org/officeDocument/2006/relationships/hyperlink" Target="https://py-qtl-parser.readthedocs.io/en/latest/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minionqc.readthedocs.io/en/latest/MinION.html" TargetMode="External"/><Relationship Id="rId14" Type="http://schemas.openxmlformats.org/officeDocument/2006/relationships/hyperlink" Target="https://qtl-bsa.readthedocs.io/en/latest/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www.pcloud.com/eu" TargetMode="External"/><Relationship Id="rId30" Type="http://schemas.openxmlformats.org/officeDocument/2006/relationships/image" Target="media/image11.png"/><Relationship Id="rId35" Type="http://schemas.openxmlformats.org/officeDocument/2006/relationships/hyperlink" Target="https://cnvseq.readthedocs.io/en/latest/" TargetMode="External"/><Relationship Id="rId43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2C6192-A28E-46BB-BF0D-3259975CE7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8810</TotalTime>
  <Pages>18</Pages>
  <Words>2264</Words>
  <Characters>12910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HALL, Michael</dc:creator>
  <cp:keywords/>
  <dc:description/>
  <cp:lastModifiedBy>HALL, Michael</cp:lastModifiedBy>
  <cp:revision>340</cp:revision>
  <dcterms:created xsi:type="dcterms:W3CDTF">2022-07-25T08:33:00Z</dcterms:created>
  <dcterms:modified xsi:type="dcterms:W3CDTF">2022-08-08T09:44:00Z</dcterms:modified>
</cp:coreProperties>
</file>