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F172E" w14:textId="1E1D879F" w:rsidR="0051064D" w:rsidRDefault="005B6AE8">
      <w:pPr>
        <w:rPr>
          <w:b/>
          <w:bCs/>
          <w:sz w:val="40"/>
          <w:szCs w:val="40"/>
        </w:rPr>
      </w:pPr>
      <w:r>
        <w:rPr>
          <w:rFonts w:ascii="Calibri" w:hAnsi="Calibri" w:cs="Calibri"/>
          <w:b/>
          <w:bCs/>
          <w:noProof/>
          <w:color w:val="000000"/>
          <w:sz w:val="40"/>
          <w:szCs w:val="40"/>
          <w:bdr w:val="none" w:sz="0" w:space="0" w:color="auto" w:frame="1"/>
        </w:rPr>
        <w:drawing>
          <wp:inline distT="0" distB="0" distL="0" distR="0" wp14:anchorId="6DE89C6D" wp14:editId="0FC5EE3F">
            <wp:extent cx="5730240" cy="1379220"/>
            <wp:effectExtent l="0" t="0" r="3810" b="0"/>
            <wp:docPr id="16" name="Picture 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240" cy="1379220"/>
                    </a:xfrm>
                    <a:prstGeom prst="rect">
                      <a:avLst/>
                    </a:prstGeom>
                    <a:noFill/>
                    <a:ln>
                      <a:noFill/>
                    </a:ln>
                  </pic:spPr>
                </pic:pic>
              </a:graphicData>
            </a:graphic>
          </wp:inline>
        </w:drawing>
      </w:r>
    </w:p>
    <w:p w14:paraId="72D1EA3B" w14:textId="53DE238D" w:rsidR="00524248" w:rsidRDefault="0051064D">
      <w:pPr>
        <w:rPr>
          <w:b/>
          <w:bCs/>
          <w:sz w:val="40"/>
          <w:szCs w:val="40"/>
        </w:rPr>
      </w:pPr>
      <w:r>
        <w:rPr>
          <w:b/>
          <w:bCs/>
          <w:sz w:val="40"/>
          <w:szCs w:val="40"/>
        </w:rPr>
        <w:t>Internship Report</w:t>
      </w:r>
    </w:p>
    <w:p w14:paraId="749FC812" w14:textId="5A4014B0" w:rsidR="0051064D" w:rsidRPr="008307D3" w:rsidRDefault="0051064D">
      <w:pPr>
        <w:rPr>
          <w:sz w:val="24"/>
          <w:szCs w:val="24"/>
        </w:rPr>
      </w:pPr>
      <w:r w:rsidRPr="008307D3">
        <w:rPr>
          <w:sz w:val="24"/>
          <w:szCs w:val="24"/>
        </w:rPr>
        <w:t>Data Analysis and Software Development for Food Security</w:t>
      </w:r>
    </w:p>
    <w:p w14:paraId="676688B7" w14:textId="4EEACF30" w:rsidR="0051064D" w:rsidRPr="008307D3" w:rsidRDefault="0051064D">
      <w:pPr>
        <w:rPr>
          <w:b/>
          <w:bCs/>
          <w:sz w:val="24"/>
          <w:szCs w:val="24"/>
        </w:rPr>
      </w:pPr>
      <w:r w:rsidRPr="008307D3">
        <w:rPr>
          <w:b/>
          <w:bCs/>
          <w:sz w:val="24"/>
          <w:szCs w:val="24"/>
        </w:rPr>
        <w:t>Michael Hall</w:t>
      </w:r>
    </w:p>
    <w:p w14:paraId="19EEC96C" w14:textId="14330A7A" w:rsidR="0051064D" w:rsidRPr="008307D3" w:rsidRDefault="0051064D">
      <w:pPr>
        <w:rPr>
          <w:sz w:val="24"/>
          <w:szCs w:val="24"/>
        </w:rPr>
      </w:pPr>
      <w:r w:rsidRPr="008307D3">
        <w:rPr>
          <w:sz w:val="24"/>
          <w:szCs w:val="24"/>
        </w:rPr>
        <w:t xml:space="preserve">MSc Statistics and Data Science (2021), University of Texas at San Antonio, </w:t>
      </w:r>
      <w:r w:rsidR="002F23FB" w:rsidRPr="008307D3">
        <w:rPr>
          <w:sz w:val="24"/>
          <w:szCs w:val="24"/>
        </w:rPr>
        <w:t>TX, USA</w:t>
      </w:r>
    </w:p>
    <w:p w14:paraId="39BDBF62" w14:textId="1AA720A7" w:rsidR="0051064D" w:rsidRPr="008307D3" w:rsidRDefault="0051064D">
      <w:pPr>
        <w:rPr>
          <w:sz w:val="24"/>
          <w:szCs w:val="24"/>
        </w:rPr>
      </w:pPr>
      <w:r w:rsidRPr="008307D3">
        <w:rPr>
          <w:sz w:val="24"/>
          <w:szCs w:val="24"/>
        </w:rPr>
        <w:t>BS Applied Statistics (2018), University of Houston-Downtown, TX, USA</w:t>
      </w:r>
    </w:p>
    <w:p w14:paraId="189C5700" w14:textId="5F68C7F5" w:rsidR="0051064D" w:rsidRPr="008307D3" w:rsidRDefault="0051064D">
      <w:pPr>
        <w:rPr>
          <w:sz w:val="24"/>
          <w:szCs w:val="24"/>
        </w:rPr>
      </w:pPr>
      <w:r w:rsidRPr="008307D3">
        <w:rPr>
          <w:sz w:val="24"/>
          <w:szCs w:val="24"/>
        </w:rPr>
        <w:t>BBA in Economics (2010), Sam Houston State University, TX, USA</w:t>
      </w:r>
    </w:p>
    <w:p w14:paraId="51CBDA28" w14:textId="147D1217" w:rsidR="0051064D" w:rsidRPr="008307D3" w:rsidRDefault="0051064D">
      <w:pPr>
        <w:rPr>
          <w:sz w:val="24"/>
          <w:szCs w:val="24"/>
        </w:rPr>
      </w:pPr>
    </w:p>
    <w:p w14:paraId="1D2BC2DE" w14:textId="2BF7C27B" w:rsidR="0051064D" w:rsidRPr="008307D3" w:rsidRDefault="0051064D">
      <w:pPr>
        <w:rPr>
          <w:b/>
          <w:bCs/>
          <w:sz w:val="24"/>
          <w:szCs w:val="24"/>
        </w:rPr>
      </w:pPr>
      <w:r w:rsidRPr="008307D3">
        <w:rPr>
          <w:sz w:val="24"/>
          <w:szCs w:val="24"/>
        </w:rPr>
        <w:t xml:space="preserve">Data Science Intern at PBGL: </w:t>
      </w:r>
      <w:r w:rsidRPr="008307D3">
        <w:rPr>
          <w:b/>
          <w:bCs/>
          <w:sz w:val="24"/>
          <w:szCs w:val="24"/>
        </w:rPr>
        <w:t>October 2021 – September 2022</w:t>
      </w:r>
    </w:p>
    <w:p w14:paraId="43B08484" w14:textId="77777777" w:rsidR="0051064D" w:rsidRPr="008307D3" w:rsidRDefault="0051064D">
      <w:pPr>
        <w:rPr>
          <w:b/>
          <w:bCs/>
          <w:sz w:val="24"/>
          <w:szCs w:val="24"/>
        </w:rPr>
      </w:pPr>
      <w:r w:rsidRPr="008307D3">
        <w:rPr>
          <w:sz w:val="24"/>
          <w:szCs w:val="24"/>
        </w:rPr>
        <w:t xml:space="preserve">Supervisor: </w:t>
      </w:r>
      <w:r w:rsidRPr="008307D3">
        <w:rPr>
          <w:b/>
          <w:bCs/>
          <w:sz w:val="24"/>
          <w:szCs w:val="24"/>
        </w:rPr>
        <w:t>Norman Warthmann, Molecular Geneticist, FAO/IAEA-PBGL</w:t>
      </w:r>
    </w:p>
    <w:p w14:paraId="7700AE03" w14:textId="77777777" w:rsidR="0051064D" w:rsidRDefault="0051064D">
      <w:pPr>
        <w:rPr>
          <w:b/>
          <w:bCs/>
          <w:noProof/>
          <w:sz w:val="24"/>
          <w:szCs w:val="24"/>
        </w:rPr>
      </w:pPr>
      <w:r>
        <w:rPr>
          <w:b/>
          <w:bCs/>
          <w:sz w:val="24"/>
          <w:szCs w:val="24"/>
        </w:rPr>
        <w:t xml:space="preserve"> </w:t>
      </w:r>
    </w:p>
    <w:p w14:paraId="163C6F8F" w14:textId="77777777" w:rsidR="0051064D" w:rsidRDefault="0051064D">
      <w:pPr>
        <w:rPr>
          <w:b/>
          <w:bCs/>
          <w:noProof/>
          <w:sz w:val="24"/>
          <w:szCs w:val="24"/>
        </w:rPr>
      </w:pPr>
    </w:p>
    <w:p w14:paraId="6DC93481" w14:textId="77777777" w:rsidR="0051064D" w:rsidRDefault="0051064D">
      <w:pPr>
        <w:rPr>
          <w:b/>
          <w:bCs/>
          <w:noProof/>
          <w:sz w:val="24"/>
          <w:szCs w:val="24"/>
        </w:rPr>
      </w:pPr>
    </w:p>
    <w:p w14:paraId="4D42CD7E" w14:textId="4CE97B98" w:rsidR="00A47435" w:rsidRDefault="0051064D">
      <w:pPr>
        <w:rPr>
          <w:ins w:id="0" w:author="HALL, Michael" w:date="2022-07-26T10:59:00Z"/>
          <w:b/>
          <w:bCs/>
          <w:sz w:val="40"/>
          <w:szCs w:val="40"/>
        </w:rPr>
      </w:pPr>
      <w:r>
        <w:rPr>
          <w:b/>
          <w:bCs/>
          <w:noProof/>
          <w:sz w:val="24"/>
          <w:szCs w:val="24"/>
        </w:rPr>
        <w:drawing>
          <wp:inline distT="0" distB="0" distL="0" distR="0" wp14:anchorId="7DC9A497" wp14:editId="3BBC2386">
            <wp:extent cx="5059680" cy="2845435"/>
            <wp:effectExtent l="0" t="0" r="7620" b="0"/>
            <wp:docPr id="1" name="Picture 1"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histogram&#10;&#10;Description automatically generated"/>
                    <pic:cNvPicPr/>
                  </pic:nvPicPr>
                  <pic:blipFill rotWithShape="1">
                    <a:blip r:embed="rId9" cstate="print">
                      <a:extLst>
                        <a:ext uri="{28A0092B-C50C-407E-A947-70E740481C1C}">
                          <a14:useLocalDpi xmlns:a14="http://schemas.microsoft.com/office/drawing/2010/main" val="0"/>
                        </a:ext>
                      </a:extLst>
                    </a:blip>
                    <a:srcRect r="12517"/>
                    <a:stretch/>
                  </pic:blipFill>
                  <pic:spPr bwMode="auto">
                    <a:xfrm>
                      <a:off x="0" y="0"/>
                      <a:ext cx="5059680" cy="2845435"/>
                    </a:xfrm>
                    <a:prstGeom prst="rect">
                      <a:avLst/>
                    </a:prstGeom>
                    <a:ln>
                      <a:noFill/>
                    </a:ln>
                    <a:extLst>
                      <a:ext uri="{53640926-AAD7-44D8-BBD7-CCE9431645EC}">
                        <a14:shadowObscured xmlns:a14="http://schemas.microsoft.com/office/drawing/2010/main"/>
                      </a:ext>
                    </a:extLst>
                  </pic:spPr>
                </pic:pic>
              </a:graphicData>
            </a:graphic>
          </wp:inline>
        </w:drawing>
      </w:r>
    </w:p>
    <w:p w14:paraId="76035358" w14:textId="77777777" w:rsidR="005B6AE8" w:rsidRDefault="005B6AE8" w:rsidP="00475B97">
      <w:pPr>
        <w:pStyle w:val="TOCHeading"/>
      </w:pPr>
    </w:p>
    <w:p w14:paraId="7B7D0D3F" w14:textId="2B765764" w:rsidR="00475B97" w:rsidRDefault="00475B97" w:rsidP="00475B97">
      <w:pPr>
        <w:pStyle w:val="TOCHeading"/>
        <w:rPr>
          <w:ins w:id="1" w:author="HALL, Michael" w:date="2022-07-26T11:12:00Z"/>
        </w:rPr>
      </w:pPr>
      <w:ins w:id="2" w:author="HALL, Michael" w:date="2022-07-26T11:12:00Z">
        <w:r>
          <w:t>Table of Contents</w:t>
        </w:r>
      </w:ins>
    </w:p>
    <w:p w14:paraId="07721137" w14:textId="77777777" w:rsidR="00475B97" w:rsidRDefault="00475B97" w:rsidP="00475B97">
      <w:pPr>
        <w:pStyle w:val="TOC1"/>
        <w:rPr>
          <w:ins w:id="3" w:author="HALL, Michael" w:date="2022-07-26T11:12:00Z"/>
        </w:rPr>
      </w:pPr>
      <w:ins w:id="4" w:author="HALL, Michael" w:date="2022-07-26T11:12:00Z">
        <w:r>
          <w:rPr>
            <w:b/>
            <w:bCs/>
          </w:rPr>
          <w:t>Executive Summary</w:t>
        </w:r>
        <w:r>
          <w:ptab w:relativeTo="margin" w:alignment="right" w:leader="dot"/>
        </w:r>
        <w:r>
          <w:t>3</w:t>
        </w:r>
      </w:ins>
    </w:p>
    <w:p w14:paraId="3E0B310A" w14:textId="77777777" w:rsidR="00475B97" w:rsidRDefault="00475B97" w:rsidP="00475B97">
      <w:pPr>
        <w:pStyle w:val="TOC1"/>
        <w:rPr>
          <w:ins w:id="5" w:author="HALL, Michael" w:date="2022-07-26T11:12:00Z"/>
        </w:rPr>
      </w:pPr>
      <w:ins w:id="6" w:author="HALL, Michael" w:date="2022-07-26T11:12:00Z">
        <w:r>
          <w:rPr>
            <w:b/>
            <w:bCs/>
          </w:rPr>
          <w:t>Background</w:t>
        </w:r>
        <w:r>
          <w:ptab w:relativeTo="margin" w:alignment="right" w:leader="dot"/>
        </w:r>
        <w:r>
          <w:t>4</w:t>
        </w:r>
      </w:ins>
    </w:p>
    <w:p w14:paraId="4E65201A" w14:textId="77777777" w:rsidR="00475B97" w:rsidRDefault="00475B97" w:rsidP="00475B97">
      <w:pPr>
        <w:pStyle w:val="TOC3"/>
        <w:ind w:left="0"/>
        <w:rPr>
          <w:ins w:id="7" w:author="HALL, Michael" w:date="2022-07-26T11:12:00Z"/>
        </w:rPr>
      </w:pPr>
      <w:ins w:id="8" w:author="HALL, Michael" w:date="2022-07-26T11:12:00Z">
        <w:r>
          <w:rPr>
            <w:b/>
            <w:bCs/>
          </w:rPr>
          <w:t>Software Tools for Genomic Data Analysis</w:t>
        </w:r>
        <w:r>
          <w:t>……………………………………………………………………………………….5</w:t>
        </w:r>
      </w:ins>
    </w:p>
    <w:p w14:paraId="188D6CA0" w14:textId="77777777" w:rsidR="00475B97" w:rsidRDefault="00475B97" w:rsidP="00475B97">
      <w:pPr>
        <w:rPr>
          <w:ins w:id="9" w:author="HALL, Michael" w:date="2022-07-26T11:12:00Z"/>
          <w:lang w:val="en-US"/>
        </w:rPr>
      </w:pPr>
      <w:ins w:id="10" w:author="HALL, Michael" w:date="2022-07-26T11:12:00Z">
        <w:r>
          <w:rPr>
            <w:b/>
            <w:bCs/>
            <w:lang w:val="en-US"/>
          </w:rPr>
          <w:t>Install Open Source Package Management Software</w:t>
        </w:r>
        <w:r>
          <w:rPr>
            <w:lang w:val="en-US"/>
          </w:rPr>
          <w:t>……..………..………………………………………………………6</w:t>
        </w:r>
      </w:ins>
    </w:p>
    <w:p w14:paraId="048CEE2D" w14:textId="2E8C2919" w:rsidR="00475B97" w:rsidRDefault="00475B97" w:rsidP="00475B97">
      <w:pPr>
        <w:rPr>
          <w:ins w:id="11" w:author="HALL, Michael" w:date="2022-07-26T11:12:00Z"/>
          <w:lang w:val="en-US"/>
        </w:rPr>
      </w:pPr>
      <w:ins w:id="12" w:author="HALL, Michael" w:date="2022-07-26T11:12:00Z">
        <w:r>
          <w:rPr>
            <w:b/>
            <w:bCs/>
            <w:lang w:val="en-US"/>
          </w:rPr>
          <w:t>Literature Reading</w:t>
        </w:r>
        <w:r>
          <w:rPr>
            <w:lang w:val="en-US"/>
          </w:rPr>
          <w:t>…………………………………………………………………………………………………………………………….</w:t>
        </w:r>
      </w:ins>
      <w:r w:rsidR="00F52FF9">
        <w:rPr>
          <w:lang w:val="en-US"/>
        </w:rPr>
        <w:t>9</w:t>
      </w:r>
    </w:p>
    <w:p w14:paraId="2D99E2BB" w14:textId="6F74A4FE" w:rsidR="00475B97" w:rsidRDefault="00475B97" w:rsidP="00475B97">
      <w:pPr>
        <w:rPr>
          <w:lang w:val="en-US"/>
        </w:rPr>
      </w:pPr>
      <w:ins w:id="13" w:author="HALL, Michael" w:date="2022-07-26T11:12:00Z">
        <w:r>
          <w:rPr>
            <w:b/>
            <w:bCs/>
            <w:lang w:val="en-US"/>
          </w:rPr>
          <w:t>Molecular Biology Techniques</w:t>
        </w:r>
        <w:r>
          <w:rPr>
            <w:lang w:val="en-US"/>
          </w:rPr>
          <w:t>………………………………………………………………………………………………………</w:t>
        </w:r>
      </w:ins>
      <w:r w:rsidR="00832F4F">
        <w:rPr>
          <w:lang w:val="en-US"/>
        </w:rPr>
        <w:t>.</w:t>
      </w:r>
      <w:ins w:id="14" w:author="HALL, Michael" w:date="2022-07-26T11:12:00Z">
        <w:r>
          <w:rPr>
            <w:lang w:val="en-US"/>
          </w:rPr>
          <w:t>.</w:t>
        </w:r>
      </w:ins>
      <w:r w:rsidR="00F52FF9">
        <w:rPr>
          <w:lang w:val="en-US"/>
        </w:rPr>
        <w:t>10</w:t>
      </w:r>
    </w:p>
    <w:p w14:paraId="369C550E" w14:textId="7D760699" w:rsidR="0000757C" w:rsidRDefault="0068342A" w:rsidP="00475B97">
      <w:pPr>
        <w:rPr>
          <w:lang w:val="en-US"/>
        </w:rPr>
      </w:pPr>
      <w:r>
        <w:rPr>
          <w:b/>
          <w:bCs/>
          <w:lang w:val="en-US"/>
        </w:rPr>
        <w:t>pCloud</w:t>
      </w:r>
      <w:r>
        <w:rPr>
          <w:lang w:val="en-US"/>
        </w:rPr>
        <w:t>…………………………………………………………………………………………………………………………………………….</w:t>
      </w:r>
      <w:r w:rsidR="00FA45D6">
        <w:rPr>
          <w:lang w:val="en-US"/>
        </w:rPr>
        <w:t>14</w:t>
      </w:r>
    </w:p>
    <w:p w14:paraId="2895CD47" w14:textId="132921B5" w:rsidR="00C146C8" w:rsidRDefault="00CB64FD" w:rsidP="00475B97">
      <w:pPr>
        <w:rPr>
          <w:lang w:val="en-US"/>
        </w:rPr>
      </w:pPr>
      <w:r>
        <w:rPr>
          <w:b/>
          <w:bCs/>
          <w:lang w:val="en-US"/>
        </w:rPr>
        <w:t>Certificate in Genomic Data Science</w:t>
      </w:r>
      <w:r w:rsidR="00E2621F">
        <w:rPr>
          <w:b/>
          <w:bCs/>
          <w:lang w:val="en-US"/>
        </w:rPr>
        <w:t xml:space="preserve"> John Hopkins University</w:t>
      </w:r>
      <w:r>
        <w:rPr>
          <w:lang w:val="en-US"/>
        </w:rPr>
        <w:t>…</w:t>
      </w:r>
      <w:r w:rsidR="00E2621F">
        <w:rPr>
          <w:lang w:val="en-US"/>
        </w:rPr>
        <w:t>….</w:t>
      </w:r>
      <w:r>
        <w:rPr>
          <w:lang w:val="en-US"/>
        </w:rPr>
        <w:t>………………………………………………….15</w:t>
      </w:r>
    </w:p>
    <w:p w14:paraId="2BFEE86F" w14:textId="3451D9A7" w:rsidR="00E2621F" w:rsidRPr="00E2621F" w:rsidRDefault="00E2621F" w:rsidP="00475B97">
      <w:pPr>
        <w:rPr>
          <w:lang w:val="en-US"/>
        </w:rPr>
      </w:pPr>
      <w:r w:rsidRPr="00E2621F">
        <w:rPr>
          <w:b/>
          <w:bCs/>
          <w:lang w:val="en-US"/>
        </w:rPr>
        <w:t>IAEA Certifications</w:t>
      </w:r>
      <w:r>
        <w:rPr>
          <w:lang w:val="en-US"/>
        </w:rPr>
        <w:t>………………………………………………………………………………………………………</w:t>
      </w:r>
      <w:r w:rsidR="00A722E2">
        <w:rPr>
          <w:lang w:val="en-US"/>
        </w:rPr>
        <w:t>..</w:t>
      </w:r>
      <w:r>
        <w:rPr>
          <w:lang w:val="en-US"/>
        </w:rPr>
        <w:t>…………………16</w:t>
      </w:r>
    </w:p>
    <w:p w14:paraId="2695903A" w14:textId="68EC6856" w:rsidR="0068342A" w:rsidRPr="0068342A" w:rsidRDefault="0068342A" w:rsidP="00475B97">
      <w:pPr>
        <w:rPr>
          <w:lang w:val="en-US"/>
        </w:rPr>
      </w:pPr>
      <w:r>
        <w:rPr>
          <w:b/>
          <w:bCs/>
          <w:lang w:val="en-US"/>
        </w:rPr>
        <w:t>Read The Docs</w:t>
      </w:r>
      <w:r>
        <w:rPr>
          <w:lang w:val="en-US"/>
        </w:rPr>
        <w:t>………………………………………………………………………………………………………………………………</w:t>
      </w:r>
      <w:r w:rsidR="00832F4F">
        <w:rPr>
          <w:lang w:val="en-US"/>
        </w:rPr>
        <w:t>…1</w:t>
      </w:r>
      <w:r w:rsidR="00E2621F">
        <w:rPr>
          <w:lang w:val="en-US"/>
        </w:rPr>
        <w:t>7</w:t>
      </w:r>
    </w:p>
    <w:p w14:paraId="651D83C0" w14:textId="4830A48D" w:rsidR="006A409B" w:rsidRDefault="0045226E" w:rsidP="00475B97">
      <w:pPr>
        <w:rPr>
          <w:lang w:val="en-US"/>
        </w:rPr>
      </w:pPr>
      <w:r>
        <w:rPr>
          <w:b/>
          <w:bCs/>
          <w:lang w:val="en-US"/>
        </w:rPr>
        <w:t>QTL analysis in Rice</w:t>
      </w:r>
      <w:r w:rsidR="00402502">
        <w:rPr>
          <w:b/>
          <w:bCs/>
          <w:lang w:val="en-US"/>
        </w:rPr>
        <w:t xml:space="preserve"> Cold Tolerance</w:t>
      </w:r>
      <w:r>
        <w:rPr>
          <w:b/>
          <w:bCs/>
          <w:lang w:val="en-US"/>
        </w:rPr>
        <w:t xml:space="preserve"> </w:t>
      </w:r>
      <w:r w:rsidR="009E1803">
        <w:rPr>
          <w:b/>
          <w:bCs/>
          <w:lang w:val="en-US"/>
        </w:rPr>
        <w:t xml:space="preserve">a </w:t>
      </w:r>
      <w:r>
        <w:rPr>
          <w:b/>
          <w:bCs/>
          <w:lang w:val="en-US"/>
        </w:rPr>
        <w:t>Snakemake</w:t>
      </w:r>
      <w:r w:rsidR="006A409B">
        <w:rPr>
          <w:b/>
          <w:bCs/>
          <w:lang w:val="en-US"/>
        </w:rPr>
        <w:t xml:space="preserve"> Variant Caller Workflow Exampl</w:t>
      </w:r>
      <w:r>
        <w:rPr>
          <w:b/>
          <w:bCs/>
          <w:lang w:val="en-US"/>
        </w:rPr>
        <w:t>e</w:t>
      </w:r>
      <w:r>
        <w:rPr>
          <w:lang w:val="en-US"/>
        </w:rPr>
        <w:t>…</w:t>
      </w:r>
      <w:r w:rsidR="00402502">
        <w:rPr>
          <w:lang w:val="en-US"/>
        </w:rPr>
        <w:t>….</w:t>
      </w:r>
      <w:r w:rsidR="00A95D12">
        <w:rPr>
          <w:lang w:val="en-US"/>
        </w:rPr>
        <w:t>………………1</w:t>
      </w:r>
      <w:r w:rsidR="00E2621F">
        <w:rPr>
          <w:lang w:val="en-US"/>
        </w:rPr>
        <w:t>8</w:t>
      </w:r>
    </w:p>
    <w:p w14:paraId="449AFB22" w14:textId="77777777" w:rsidR="00A95D12" w:rsidRPr="00A95D12" w:rsidRDefault="00A95D12" w:rsidP="00475B97">
      <w:pPr>
        <w:rPr>
          <w:ins w:id="15" w:author="HALL, Michael" w:date="2022-07-26T11:12:00Z"/>
          <w:lang w:val="en-US"/>
        </w:rPr>
      </w:pPr>
    </w:p>
    <w:p w14:paraId="11E105A5" w14:textId="77777777" w:rsidR="00441092" w:rsidRDefault="00A47435">
      <w:pPr>
        <w:pStyle w:val="Heading1"/>
        <w:rPr>
          <w:ins w:id="16" w:author="HALL, Michael" w:date="2022-07-26T10:59:00Z"/>
        </w:rPr>
        <w:pPrChange w:id="17" w:author="HALL, Michael" w:date="2022-07-26T11:02:00Z">
          <w:pPr/>
        </w:pPrChange>
      </w:pPr>
      <w:ins w:id="18" w:author="HALL, Michael" w:date="2022-07-26T10:59:00Z">
        <w:r>
          <w:br w:type="page"/>
        </w:r>
      </w:ins>
    </w:p>
    <w:p w14:paraId="17423358" w14:textId="01DB052B" w:rsidR="0051064D" w:rsidRPr="00991DC2" w:rsidDel="00A47435" w:rsidRDefault="0051064D">
      <w:pPr>
        <w:rPr>
          <w:del w:id="19" w:author="HALL, Michael" w:date="2022-07-26T10:59:00Z"/>
          <w:lang w:val="en-US"/>
        </w:rPr>
      </w:pPr>
    </w:p>
    <w:p w14:paraId="6BDAA927" w14:textId="42463339" w:rsidR="007D4DBE" w:rsidRDefault="002F23FB">
      <w:pPr>
        <w:rPr>
          <w:b/>
          <w:bCs/>
          <w:sz w:val="40"/>
          <w:szCs w:val="40"/>
        </w:rPr>
      </w:pPr>
      <w:r>
        <w:rPr>
          <w:b/>
          <w:bCs/>
          <w:sz w:val="40"/>
          <w:szCs w:val="40"/>
        </w:rPr>
        <w:t>Executive Summary</w:t>
      </w:r>
    </w:p>
    <w:p w14:paraId="55A9748D" w14:textId="15FBE25D" w:rsidR="007D4DBE" w:rsidRPr="00E3691F" w:rsidRDefault="00EF32A1">
      <w:pPr>
        <w:rPr>
          <w:rFonts w:ascii="Merriweather" w:hAnsi="Merriweather"/>
          <w:i/>
          <w:iCs/>
          <w:color w:val="181818"/>
          <w:sz w:val="21"/>
          <w:szCs w:val="21"/>
          <w:shd w:val="clear" w:color="auto" w:fill="FFFFFF"/>
        </w:rPr>
      </w:pPr>
      <w:r w:rsidRPr="00E3691F">
        <w:rPr>
          <w:rFonts w:ascii="Merriweather" w:hAnsi="Merriweather"/>
          <w:i/>
          <w:iCs/>
          <w:color w:val="181818"/>
          <w:sz w:val="21"/>
          <w:szCs w:val="21"/>
          <w:shd w:val="clear" w:color="auto" w:fill="FFFFFF"/>
        </w:rPr>
        <w:t xml:space="preserve">“Software’s are becoming the new cargo ships and freight trucks. Digital files are becoming the new core commodities. The formers won't eliminate the </w:t>
      </w:r>
      <w:r w:rsidR="000B4FD6" w:rsidRPr="00E3691F">
        <w:rPr>
          <w:rFonts w:ascii="Merriweather" w:hAnsi="Merriweather"/>
          <w:i/>
          <w:iCs/>
          <w:color w:val="181818"/>
          <w:sz w:val="21"/>
          <w:szCs w:val="21"/>
          <w:shd w:val="clear" w:color="auto" w:fill="FFFFFF"/>
        </w:rPr>
        <w:t>latter</w:t>
      </w:r>
      <w:r w:rsidRPr="00E3691F">
        <w:rPr>
          <w:rFonts w:ascii="Merriweather" w:hAnsi="Merriweather"/>
          <w:i/>
          <w:iCs/>
          <w:color w:val="181818"/>
          <w:sz w:val="21"/>
          <w:szCs w:val="21"/>
          <w:shd w:val="clear" w:color="auto" w:fill="FFFFFF"/>
        </w:rPr>
        <w:t>, but a restructuring is happening.”</w:t>
      </w:r>
    </w:p>
    <w:p w14:paraId="3B5BC053" w14:textId="77777777" w:rsidR="00742130" w:rsidRDefault="00EF32A1" w:rsidP="00742130">
      <w:pPr>
        <w:rPr>
          <w:b/>
          <w:bCs/>
          <w:sz w:val="40"/>
          <w:szCs w:val="40"/>
        </w:rPr>
      </w:pPr>
      <w:r>
        <w:rPr>
          <w:rFonts w:ascii="Merriweather" w:hAnsi="Merriweather"/>
          <w:color w:val="181818"/>
          <w:sz w:val="21"/>
          <w:szCs w:val="21"/>
        </w:rPr>
        <w:br/>
      </w:r>
      <w:r w:rsidRPr="00E3691F">
        <w:rPr>
          <w:rFonts w:ascii="Arial" w:hAnsi="Arial" w:cs="Arial"/>
          <w:b/>
          <w:bCs/>
          <w:color w:val="181818"/>
          <w:sz w:val="21"/>
          <w:szCs w:val="21"/>
          <w:shd w:val="clear" w:color="auto" w:fill="FFFFFF"/>
        </w:rPr>
        <w:t>―</w:t>
      </w:r>
      <w:r w:rsidRPr="00E3691F">
        <w:rPr>
          <w:rFonts w:ascii="Merriweather" w:hAnsi="Merriweather"/>
          <w:b/>
          <w:bCs/>
          <w:color w:val="181818"/>
          <w:sz w:val="21"/>
          <w:szCs w:val="21"/>
          <w:shd w:val="clear" w:color="auto" w:fill="FFFFFF"/>
        </w:rPr>
        <w:t> </w:t>
      </w:r>
      <w:r w:rsidRPr="00E3691F">
        <w:rPr>
          <w:rStyle w:val="authorortitle"/>
          <w:rFonts w:ascii="Lato" w:hAnsi="Lato"/>
          <w:b/>
          <w:bCs/>
          <w:color w:val="333333"/>
          <w:sz w:val="21"/>
          <w:szCs w:val="21"/>
          <w:shd w:val="clear" w:color="auto" w:fill="FFFFFF"/>
        </w:rPr>
        <w:t>Hendrith Vanlon Smith Jr, CEO of Mayflower-Plymouth</w:t>
      </w:r>
      <w:r w:rsidR="002F23FB" w:rsidRPr="00E3691F">
        <w:rPr>
          <w:b/>
          <w:bCs/>
          <w:sz w:val="40"/>
          <w:szCs w:val="40"/>
        </w:rPr>
        <w:br/>
      </w:r>
    </w:p>
    <w:p w14:paraId="1A13B037" w14:textId="00D30B0E" w:rsidR="003D0CFF" w:rsidRPr="00742130" w:rsidRDefault="002F23FB" w:rsidP="00742130">
      <w:pPr>
        <w:ind w:firstLine="720"/>
        <w:rPr>
          <w:b/>
          <w:bCs/>
          <w:sz w:val="40"/>
          <w:szCs w:val="40"/>
        </w:rPr>
      </w:pPr>
      <w:r w:rsidRPr="008B509C">
        <w:rPr>
          <w:rFonts w:ascii="Times New Roman" w:hAnsi="Times New Roman" w:cs="Times New Roman"/>
          <w:sz w:val="24"/>
          <w:szCs w:val="24"/>
        </w:rPr>
        <w:t>Agrarian societies have existed for thousands of years, a society in which production of crops are of economic importance. From hunter gather societies transitioning into agricultural societies and agricultural societies transitioning into industrial</w:t>
      </w:r>
      <w:r w:rsidR="00BC165B">
        <w:rPr>
          <w:rFonts w:ascii="Times New Roman" w:hAnsi="Times New Roman" w:cs="Times New Roman"/>
          <w:sz w:val="24"/>
          <w:szCs w:val="24"/>
        </w:rPr>
        <w:t>,</w:t>
      </w:r>
      <w:r w:rsidRPr="008B509C">
        <w:rPr>
          <w:rFonts w:ascii="Times New Roman" w:hAnsi="Times New Roman" w:cs="Times New Roman"/>
          <w:sz w:val="24"/>
          <w:szCs w:val="24"/>
        </w:rPr>
        <w:t xml:space="preserve"> technologically driven societies. The development of superior crop varieties has in some sense always existed even if only as an idea. </w:t>
      </w:r>
    </w:p>
    <w:p w14:paraId="73904A13" w14:textId="0B3F1C91" w:rsidR="002F23FB" w:rsidRPr="008B509C" w:rsidRDefault="00E65D0C" w:rsidP="003D0CFF">
      <w:pPr>
        <w:ind w:firstLine="720"/>
        <w:rPr>
          <w:rFonts w:ascii="Times New Roman" w:hAnsi="Times New Roman" w:cs="Times New Roman"/>
          <w:sz w:val="24"/>
          <w:szCs w:val="24"/>
        </w:rPr>
      </w:pPr>
      <w:r w:rsidRPr="008B509C">
        <w:rPr>
          <w:rFonts w:ascii="Times New Roman" w:hAnsi="Times New Roman" w:cs="Times New Roman"/>
          <w:sz w:val="24"/>
          <w:szCs w:val="24"/>
        </w:rPr>
        <w:t xml:space="preserve">A revolution in science occurred when a pioneer discovered a method to sequencing genomes </w:t>
      </w:r>
      <w:r w:rsidR="00D04698">
        <w:rPr>
          <w:rFonts w:ascii="Times New Roman" w:hAnsi="Times New Roman" w:cs="Times New Roman"/>
          <w:sz w:val="24"/>
          <w:szCs w:val="24"/>
        </w:rPr>
        <w:t xml:space="preserve">which led to a very expensive project. This project </w:t>
      </w:r>
      <w:r w:rsidR="006D2846">
        <w:rPr>
          <w:rFonts w:ascii="Times New Roman" w:hAnsi="Times New Roman" w:cs="Times New Roman"/>
          <w:sz w:val="24"/>
          <w:szCs w:val="24"/>
        </w:rPr>
        <w:t xml:space="preserve">was known as </w:t>
      </w:r>
      <w:r w:rsidRPr="008B509C">
        <w:rPr>
          <w:rFonts w:ascii="Times New Roman" w:hAnsi="Times New Roman" w:cs="Times New Roman"/>
          <w:sz w:val="24"/>
          <w:szCs w:val="24"/>
        </w:rPr>
        <w:t xml:space="preserve">“The Human Genome Project” which started in 1990 and which was completed in 2003.  However, the first plant </w:t>
      </w:r>
      <w:r w:rsidR="006D2846">
        <w:rPr>
          <w:rFonts w:ascii="Times New Roman" w:hAnsi="Times New Roman" w:cs="Times New Roman"/>
          <w:sz w:val="24"/>
          <w:szCs w:val="24"/>
        </w:rPr>
        <w:t xml:space="preserve">was not </w:t>
      </w:r>
      <w:r w:rsidRPr="008B509C">
        <w:rPr>
          <w:rFonts w:ascii="Times New Roman" w:hAnsi="Times New Roman" w:cs="Times New Roman"/>
          <w:sz w:val="24"/>
          <w:szCs w:val="24"/>
        </w:rPr>
        <w:t xml:space="preserve">sequenced </w:t>
      </w:r>
      <w:r w:rsidR="004120BD">
        <w:rPr>
          <w:rFonts w:ascii="Times New Roman" w:hAnsi="Times New Roman" w:cs="Times New Roman"/>
          <w:sz w:val="24"/>
          <w:szCs w:val="24"/>
        </w:rPr>
        <w:t xml:space="preserve">until </w:t>
      </w:r>
      <w:r w:rsidR="005764A7">
        <w:rPr>
          <w:rFonts w:ascii="Times New Roman" w:hAnsi="Times New Roman" w:cs="Times New Roman"/>
          <w:sz w:val="24"/>
          <w:szCs w:val="24"/>
        </w:rPr>
        <w:t xml:space="preserve">the year </w:t>
      </w:r>
      <w:r w:rsidR="003D0CFF" w:rsidRPr="008B509C">
        <w:rPr>
          <w:rFonts w:ascii="Times New Roman" w:hAnsi="Times New Roman" w:cs="Times New Roman"/>
          <w:sz w:val="24"/>
          <w:szCs w:val="24"/>
        </w:rPr>
        <w:t xml:space="preserve">2000, which was part of a </w:t>
      </w:r>
      <w:r w:rsidR="00F861CC" w:rsidRPr="008B509C">
        <w:rPr>
          <w:rFonts w:ascii="Times New Roman" w:hAnsi="Times New Roman" w:cs="Times New Roman"/>
          <w:sz w:val="24"/>
          <w:szCs w:val="24"/>
        </w:rPr>
        <w:t>five-year</w:t>
      </w:r>
      <w:r w:rsidR="003D0CFF" w:rsidRPr="008B509C">
        <w:rPr>
          <w:rFonts w:ascii="Times New Roman" w:hAnsi="Times New Roman" w:cs="Times New Roman"/>
          <w:sz w:val="24"/>
          <w:szCs w:val="24"/>
        </w:rPr>
        <w:t xml:space="preserve"> effort</w:t>
      </w:r>
      <w:r w:rsidR="005764A7">
        <w:rPr>
          <w:rFonts w:ascii="Times New Roman" w:hAnsi="Times New Roman" w:cs="Times New Roman"/>
          <w:sz w:val="24"/>
          <w:szCs w:val="24"/>
        </w:rPr>
        <w:t xml:space="preserve"> and </w:t>
      </w:r>
      <w:r w:rsidR="005764A7" w:rsidRPr="008B509C">
        <w:rPr>
          <w:rFonts w:ascii="Times New Roman" w:hAnsi="Times New Roman" w:cs="Times New Roman"/>
          <w:sz w:val="24"/>
          <w:szCs w:val="24"/>
        </w:rPr>
        <w:t>was published in Nature as a research article</w:t>
      </w:r>
      <w:r w:rsidR="003D0CFF" w:rsidRPr="008B509C">
        <w:rPr>
          <w:rFonts w:ascii="Times New Roman" w:hAnsi="Times New Roman" w:cs="Times New Roman"/>
          <w:sz w:val="24"/>
          <w:szCs w:val="24"/>
        </w:rPr>
        <w:t xml:space="preserve">. And </w:t>
      </w:r>
      <w:r w:rsidRPr="008B509C">
        <w:rPr>
          <w:rFonts w:ascii="Times New Roman" w:hAnsi="Times New Roman" w:cs="Times New Roman"/>
          <w:sz w:val="24"/>
          <w:szCs w:val="24"/>
        </w:rPr>
        <w:t xml:space="preserve">as technology improved the cost to </w:t>
      </w:r>
      <w:r w:rsidR="003D0CFF" w:rsidRPr="008B509C">
        <w:rPr>
          <w:rFonts w:ascii="Times New Roman" w:hAnsi="Times New Roman" w:cs="Times New Roman"/>
          <w:sz w:val="24"/>
          <w:szCs w:val="24"/>
        </w:rPr>
        <w:t>sequence genomes has</w:t>
      </w:r>
      <w:r w:rsidRPr="008B509C">
        <w:rPr>
          <w:rFonts w:ascii="Times New Roman" w:hAnsi="Times New Roman" w:cs="Times New Roman"/>
          <w:sz w:val="24"/>
          <w:szCs w:val="24"/>
        </w:rPr>
        <w:t xml:space="preserve"> dramatically decreased making it affordable for everyone to do it. L</w:t>
      </w:r>
      <w:r w:rsidR="002F23FB" w:rsidRPr="008B509C">
        <w:rPr>
          <w:rFonts w:ascii="Times New Roman" w:hAnsi="Times New Roman" w:cs="Times New Roman"/>
          <w:sz w:val="24"/>
          <w:szCs w:val="24"/>
        </w:rPr>
        <w:t xml:space="preserve">ow-cost genome sequencing of plant material </w:t>
      </w:r>
      <w:r w:rsidRPr="008B509C">
        <w:rPr>
          <w:rFonts w:ascii="Times New Roman" w:hAnsi="Times New Roman" w:cs="Times New Roman"/>
          <w:sz w:val="24"/>
          <w:szCs w:val="24"/>
        </w:rPr>
        <w:t>allows scientists to investigate fundamental questions of nature</w:t>
      </w:r>
      <w:r w:rsidR="003D0CFF" w:rsidRPr="008B509C">
        <w:rPr>
          <w:rFonts w:ascii="Times New Roman" w:hAnsi="Times New Roman" w:cs="Times New Roman"/>
          <w:sz w:val="24"/>
          <w:szCs w:val="24"/>
        </w:rPr>
        <w:t xml:space="preserve">. At PBGL most of the research covers mutations induced in a particular genome by </w:t>
      </w:r>
      <w:r w:rsidR="00332C4E">
        <w:rPr>
          <w:rFonts w:ascii="Times New Roman" w:hAnsi="Times New Roman" w:cs="Times New Roman"/>
          <w:sz w:val="24"/>
          <w:szCs w:val="24"/>
        </w:rPr>
        <w:t xml:space="preserve">gamma </w:t>
      </w:r>
      <w:r w:rsidR="003D0CFF" w:rsidRPr="008B509C">
        <w:rPr>
          <w:rFonts w:ascii="Times New Roman" w:hAnsi="Times New Roman" w:cs="Times New Roman"/>
          <w:sz w:val="24"/>
          <w:szCs w:val="24"/>
        </w:rPr>
        <w:t xml:space="preserve">irradiation and its consequences. </w:t>
      </w:r>
    </w:p>
    <w:p w14:paraId="7C51E0B5" w14:textId="7E78828A" w:rsidR="003D0CFF" w:rsidRPr="008B509C" w:rsidRDefault="00F861CC" w:rsidP="003D0CFF">
      <w:pPr>
        <w:ind w:firstLine="720"/>
        <w:rPr>
          <w:rFonts w:ascii="Times New Roman" w:hAnsi="Times New Roman" w:cs="Times New Roman"/>
          <w:sz w:val="24"/>
          <w:szCs w:val="24"/>
        </w:rPr>
      </w:pPr>
      <w:r w:rsidRPr="008B509C">
        <w:rPr>
          <w:rFonts w:ascii="Times New Roman" w:hAnsi="Times New Roman" w:cs="Times New Roman"/>
          <w:sz w:val="24"/>
          <w:szCs w:val="24"/>
        </w:rPr>
        <w:t>For me i</w:t>
      </w:r>
      <w:r w:rsidR="003D0CFF" w:rsidRPr="008B509C">
        <w:rPr>
          <w:rFonts w:ascii="Times New Roman" w:hAnsi="Times New Roman" w:cs="Times New Roman"/>
          <w:sz w:val="24"/>
          <w:szCs w:val="24"/>
        </w:rPr>
        <w:t xml:space="preserve">t is not enough to identify a mutation for mutations are everywhere in a sense on the genome. It much more difficult to say this mutation caused this </w:t>
      </w:r>
      <w:r w:rsidRPr="008B509C">
        <w:rPr>
          <w:rFonts w:ascii="Times New Roman" w:hAnsi="Times New Roman" w:cs="Times New Roman"/>
          <w:sz w:val="24"/>
          <w:szCs w:val="24"/>
        </w:rPr>
        <w:t>phenomenon</w:t>
      </w:r>
      <w:r w:rsidR="003D0CFF" w:rsidRPr="008B509C">
        <w:rPr>
          <w:rFonts w:ascii="Times New Roman" w:hAnsi="Times New Roman" w:cs="Times New Roman"/>
          <w:sz w:val="24"/>
          <w:szCs w:val="24"/>
        </w:rPr>
        <w:t xml:space="preserve"> in what I see or do not see</w:t>
      </w:r>
      <w:r w:rsidRPr="008B509C">
        <w:rPr>
          <w:rFonts w:ascii="Times New Roman" w:hAnsi="Times New Roman" w:cs="Times New Roman"/>
          <w:sz w:val="24"/>
          <w:szCs w:val="24"/>
        </w:rPr>
        <w:t xml:space="preserve"> and that there exists a valid justification to sufficiently explain it</w:t>
      </w:r>
      <w:r w:rsidR="003D0CFF" w:rsidRPr="008B509C">
        <w:rPr>
          <w:rFonts w:ascii="Times New Roman" w:hAnsi="Times New Roman" w:cs="Times New Roman"/>
          <w:sz w:val="24"/>
          <w:szCs w:val="24"/>
        </w:rPr>
        <w:t xml:space="preserve">. Developing software tools to better analyse </w:t>
      </w:r>
      <w:r w:rsidRPr="008B509C">
        <w:rPr>
          <w:rFonts w:ascii="Times New Roman" w:hAnsi="Times New Roman" w:cs="Times New Roman"/>
          <w:sz w:val="24"/>
          <w:szCs w:val="24"/>
        </w:rPr>
        <w:t xml:space="preserve">and manage </w:t>
      </w:r>
      <w:r w:rsidR="003D0CFF" w:rsidRPr="008B509C">
        <w:rPr>
          <w:rFonts w:ascii="Times New Roman" w:hAnsi="Times New Roman" w:cs="Times New Roman"/>
          <w:sz w:val="24"/>
          <w:szCs w:val="24"/>
        </w:rPr>
        <w:t>big data generated from these experiments is</w:t>
      </w:r>
      <w:r w:rsidRPr="008B509C">
        <w:rPr>
          <w:rFonts w:ascii="Times New Roman" w:hAnsi="Times New Roman" w:cs="Times New Roman"/>
          <w:sz w:val="24"/>
          <w:szCs w:val="24"/>
        </w:rPr>
        <w:t xml:space="preserve"> necessary to continue in genetics research. I would hypothesize the growth of this data is exponential and finding ways to manage it better is perhaps more important than just analysis.</w:t>
      </w:r>
    </w:p>
    <w:p w14:paraId="7034D3E1" w14:textId="6019AB65" w:rsidR="00F861CC" w:rsidRPr="008B509C" w:rsidRDefault="00F861CC" w:rsidP="003D0CFF">
      <w:pPr>
        <w:ind w:firstLine="720"/>
        <w:rPr>
          <w:rFonts w:ascii="Times New Roman" w:hAnsi="Times New Roman" w:cs="Times New Roman"/>
          <w:sz w:val="24"/>
          <w:szCs w:val="24"/>
        </w:rPr>
      </w:pPr>
      <w:r w:rsidRPr="008B509C">
        <w:rPr>
          <w:rFonts w:ascii="Times New Roman" w:hAnsi="Times New Roman" w:cs="Times New Roman"/>
          <w:sz w:val="24"/>
          <w:szCs w:val="24"/>
        </w:rPr>
        <w:t xml:space="preserve">At PBGL I was tasked with training in multiple programming languages like Python, R, Snakemake, Bash, </w:t>
      </w:r>
      <w:r w:rsidR="00B072D0">
        <w:rPr>
          <w:rFonts w:ascii="Times New Roman" w:hAnsi="Times New Roman" w:cs="Times New Roman"/>
          <w:sz w:val="24"/>
          <w:szCs w:val="24"/>
        </w:rPr>
        <w:t xml:space="preserve">all </w:t>
      </w:r>
      <w:r w:rsidR="00FA6435">
        <w:rPr>
          <w:rFonts w:ascii="Times New Roman" w:hAnsi="Times New Roman" w:cs="Times New Roman"/>
          <w:sz w:val="24"/>
          <w:szCs w:val="24"/>
        </w:rPr>
        <w:t>while working on a</w:t>
      </w:r>
      <w:r w:rsidR="00376742" w:rsidRPr="008B509C">
        <w:rPr>
          <w:rFonts w:ascii="Times New Roman" w:hAnsi="Times New Roman" w:cs="Times New Roman"/>
          <w:sz w:val="24"/>
          <w:szCs w:val="24"/>
        </w:rPr>
        <w:t xml:space="preserve"> </w:t>
      </w:r>
      <w:r w:rsidRPr="008B509C">
        <w:rPr>
          <w:rFonts w:ascii="Times New Roman" w:hAnsi="Times New Roman" w:cs="Times New Roman"/>
          <w:sz w:val="24"/>
          <w:szCs w:val="24"/>
        </w:rPr>
        <w:t>Linux</w:t>
      </w:r>
      <w:r w:rsidR="00376742" w:rsidRPr="008B509C">
        <w:rPr>
          <w:rFonts w:ascii="Times New Roman" w:hAnsi="Times New Roman" w:cs="Times New Roman"/>
          <w:sz w:val="24"/>
          <w:szCs w:val="24"/>
        </w:rPr>
        <w:t xml:space="preserve"> O</w:t>
      </w:r>
      <w:r w:rsidR="00FA6435">
        <w:rPr>
          <w:rFonts w:ascii="Times New Roman" w:hAnsi="Times New Roman" w:cs="Times New Roman"/>
          <w:sz w:val="24"/>
          <w:szCs w:val="24"/>
        </w:rPr>
        <w:t xml:space="preserve">perating </w:t>
      </w:r>
      <w:r w:rsidR="00376742" w:rsidRPr="008B509C">
        <w:rPr>
          <w:rFonts w:ascii="Times New Roman" w:hAnsi="Times New Roman" w:cs="Times New Roman"/>
          <w:sz w:val="24"/>
          <w:szCs w:val="24"/>
        </w:rPr>
        <w:t>S</w:t>
      </w:r>
      <w:r w:rsidR="00FA6435">
        <w:rPr>
          <w:rFonts w:ascii="Times New Roman" w:hAnsi="Times New Roman" w:cs="Times New Roman"/>
          <w:sz w:val="24"/>
          <w:szCs w:val="24"/>
        </w:rPr>
        <w:t>ystem</w:t>
      </w:r>
      <w:r w:rsidRPr="008B509C">
        <w:rPr>
          <w:rFonts w:ascii="Times New Roman" w:hAnsi="Times New Roman" w:cs="Times New Roman"/>
          <w:sz w:val="24"/>
          <w:szCs w:val="24"/>
        </w:rPr>
        <w:t xml:space="preserve">. </w:t>
      </w:r>
      <w:r w:rsidR="00376742" w:rsidRPr="008B509C">
        <w:rPr>
          <w:rFonts w:ascii="Times New Roman" w:hAnsi="Times New Roman" w:cs="Times New Roman"/>
          <w:sz w:val="24"/>
          <w:szCs w:val="24"/>
        </w:rPr>
        <w:t>All</w:t>
      </w:r>
      <w:r w:rsidRPr="008B509C">
        <w:rPr>
          <w:rFonts w:ascii="Times New Roman" w:hAnsi="Times New Roman" w:cs="Times New Roman"/>
          <w:sz w:val="24"/>
          <w:szCs w:val="24"/>
        </w:rPr>
        <w:t xml:space="preserve"> these languages </w:t>
      </w:r>
      <w:r w:rsidR="00376742" w:rsidRPr="008B509C">
        <w:rPr>
          <w:rFonts w:ascii="Times New Roman" w:hAnsi="Times New Roman" w:cs="Times New Roman"/>
          <w:sz w:val="24"/>
          <w:szCs w:val="24"/>
        </w:rPr>
        <w:t>have their points of integration and in my opinion not one is any better than the other. In my internship I have found numerous coding scripts all of which work as intended</w:t>
      </w:r>
      <w:r w:rsidR="00A85B97">
        <w:rPr>
          <w:rFonts w:ascii="Times New Roman" w:hAnsi="Times New Roman" w:cs="Times New Roman"/>
          <w:sz w:val="24"/>
          <w:szCs w:val="24"/>
        </w:rPr>
        <w:t>, albeit not without an occasional bug</w:t>
      </w:r>
      <w:r w:rsidR="00376742" w:rsidRPr="008B509C">
        <w:rPr>
          <w:rFonts w:ascii="Times New Roman" w:hAnsi="Times New Roman" w:cs="Times New Roman"/>
          <w:sz w:val="24"/>
          <w:szCs w:val="24"/>
        </w:rPr>
        <w:t xml:space="preserve">. However, adapting it to the laboratories main objectives requires a bit of finesse. Overall, my biggest contribution was discovering existing data analysis tools and adapting them to the work here at PBGL. I wanted to make a workflow that anybody can understand </w:t>
      </w:r>
      <w:r w:rsidR="00084022">
        <w:rPr>
          <w:rFonts w:ascii="Times New Roman" w:hAnsi="Times New Roman" w:cs="Times New Roman"/>
          <w:sz w:val="24"/>
          <w:szCs w:val="24"/>
        </w:rPr>
        <w:t xml:space="preserve">and use, </w:t>
      </w:r>
      <w:r w:rsidR="00376742" w:rsidRPr="008B509C">
        <w:rPr>
          <w:rFonts w:ascii="Times New Roman" w:hAnsi="Times New Roman" w:cs="Times New Roman"/>
          <w:sz w:val="24"/>
          <w:szCs w:val="24"/>
        </w:rPr>
        <w:t xml:space="preserve">even someone who does not have a background in Bioinformatics.  </w:t>
      </w:r>
    </w:p>
    <w:p w14:paraId="589A92AC" w14:textId="18412044" w:rsidR="00632EBE" w:rsidRDefault="00632EBE" w:rsidP="00C6381B">
      <w:pPr>
        <w:rPr>
          <w:sz w:val="24"/>
          <w:szCs w:val="24"/>
        </w:rPr>
      </w:pPr>
    </w:p>
    <w:p w14:paraId="157F85FB" w14:textId="1B6F1132" w:rsidR="00991DC2" w:rsidRDefault="00991DC2" w:rsidP="00C6381B">
      <w:pPr>
        <w:rPr>
          <w:sz w:val="24"/>
          <w:szCs w:val="24"/>
        </w:rPr>
      </w:pPr>
    </w:p>
    <w:p w14:paraId="0EF35AE6" w14:textId="19616773" w:rsidR="00991DC2" w:rsidRDefault="00991DC2" w:rsidP="00C6381B">
      <w:pPr>
        <w:rPr>
          <w:sz w:val="24"/>
          <w:szCs w:val="24"/>
        </w:rPr>
      </w:pPr>
    </w:p>
    <w:p w14:paraId="6FC3A5B2" w14:textId="77777777" w:rsidR="008B509C" w:rsidDel="00560F51" w:rsidRDefault="008B509C" w:rsidP="003D0CFF">
      <w:pPr>
        <w:ind w:firstLine="720"/>
        <w:rPr>
          <w:del w:id="20" w:author="HALL, Michael" w:date="2022-07-26T11:14:00Z"/>
          <w:sz w:val="24"/>
          <w:szCs w:val="24"/>
        </w:rPr>
      </w:pPr>
    </w:p>
    <w:p w14:paraId="53C56445" w14:textId="56A47C5D" w:rsidR="00632EBE" w:rsidDel="00560F51" w:rsidRDefault="00632EBE" w:rsidP="003D0CFF">
      <w:pPr>
        <w:ind w:firstLine="720"/>
        <w:rPr>
          <w:del w:id="21" w:author="HALL, Michael" w:date="2022-07-26T11:14:00Z"/>
          <w:sz w:val="24"/>
          <w:szCs w:val="24"/>
        </w:rPr>
      </w:pPr>
    </w:p>
    <w:p w14:paraId="7F43D8B1" w14:textId="68DD077E" w:rsidR="00632EBE" w:rsidDel="00560F51" w:rsidRDefault="00632EBE" w:rsidP="003D0CFF">
      <w:pPr>
        <w:ind w:firstLine="720"/>
        <w:rPr>
          <w:del w:id="22" w:author="HALL, Michael" w:date="2022-07-26T11:14:00Z"/>
          <w:sz w:val="24"/>
          <w:szCs w:val="24"/>
        </w:rPr>
      </w:pPr>
    </w:p>
    <w:p w14:paraId="02755D18" w14:textId="6B811FE8" w:rsidR="00632EBE" w:rsidDel="00560F51" w:rsidRDefault="00632EBE" w:rsidP="003D0CFF">
      <w:pPr>
        <w:ind w:firstLine="720"/>
        <w:rPr>
          <w:del w:id="23" w:author="HALL, Michael" w:date="2022-07-26T11:14:00Z"/>
          <w:sz w:val="24"/>
          <w:szCs w:val="24"/>
        </w:rPr>
      </w:pPr>
    </w:p>
    <w:p w14:paraId="53B1FE58" w14:textId="6E77587F" w:rsidR="00632EBE" w:rsidDel="00560F51" w:rsidRDefault="00632EBE" w:rsidP="003D0CFF">
      <w:pPr>
        <w:ind w:firstLine="720"/>
        <w:rPr>
          <w:del w:id="24" w:author="HALL, Michael" w:date="2022-07-26T11:14:00Z"/>
          <w:sz w:val="24"/>
          <w:szCs w:val="24"/>
        </w:rPr>
      </w:pPr>
    </w:p>
    <w:p w14:paraId="35F344E5" w14:textId="64500220" w:rsidR="009C4963" w:rsidRDefault="009C4963" w:rsidP="00C6381B">
      <w:pPr>
        <w:rPr>
          <w:b/>
          <w:bCs/>
          <w:sz w:val="40"/>
          <w:szCs w:val="40"/>
        </w:rPr>
      </w:pPr>
      <w:r>
        <w:rPr>
          <w:b/>
          <w:bCs/>
          <w:sz w:val="40"/>
          <w:szCs w:val="40"/>
        </w:rPr>
        <w:t>BACKGROUND</w:t>
      </w:r>
    </w:p>
    <w:p w14:paraId="3B66EFD0" w14:textId="1680F3F1" w:rsidR="005F0312" w:rsidRPr="00E3691F" w:rsidRDefault="005F0312" w:rsidP="00C6381B">
      <w:pPr>
        <w:rPr>
          <w:i/>
          <w:iCs/>
          <w:sz w:val="24"/>
          <w:szCs w:val="24"/>
        </w:rPr>
      </w:pPr>
      <w:r w:rsidRPr="00E3691F">
        <w:rPr>
          <w:i/>
          <w:iCs/>
          <w:sz w:val="24"/>
          <w:szCs w:val="24"/>
        </w:rPr>
        <w:t>“Open source is a development methodology; free software is a social movement.”</w:t>
      </w:r>
    </w:p>
    <w:p w14:paraId="6C1B2835" w14:textId="02C7E4E8" w:rsidR="005F0312" w:rsidRPr="00E3691F" w:rsidRDefault="00A869BF" w:rsidP="00C6381B">
      <w:pPr>
        <w:rPr>
          <w:b/>
          <w:bCs/>
          <w:sz w:val="24"/>
          <w:szCs w:val="24"/>
        </w:rPr>
      </w:pPr>
      <w:r w:rsidRPr="00E3691F">
        <w:rPr>
          <w:b/>
          <w:bCs/>
          <w:sz w:val="24"/>
          <w:szCs w:val="24"/>
        </w:rPr>
        <w:t>Richard Stallman</w:t>
      </w:r>
    </w:p>
    <w:p w14:paraId="59C037B1" w14:textId="5D896F5D" w:rsidR="00742130" w:rsidRPr="00742130" w:rsidRDefault="00742130" w:rsidP="00742130">
      <w:pPr>
        <w:ind w:firstLine="360"/>
        <w:rPr>
          <w:b/>
          <w:bCs/>
          <w:sz w:val="24"/>
          <w:szCs w:val="24"/>
        </w:rPr>
      </w:pPr>
      <w:r>
        <w:rPr>
          <w:b/>
          <w:bCs/>
          <w:sz w:val="24"/>
          <w:szCs w:val="24"/>
        </w:rPr>
        <w:t>COMPUTER SCIENCE</w:t>
      </w:r>
    </w:p>
    <w:p w14:paraId="576FADCF" w14:textId="6F7B960C" w:rsidR="0022003C" w:rsidRDefault="003756B6" w:rsidP="0022003C">
      <w:pPr>
        <w:ind w:firstLine="360"/>
        <w:rPr>
          <w:sz w:val="24"/>
          <w:szCs w:val="24"/>
        </w:rPr>
      </w:pPr>
      <w:r>
        <w:rPr>
          <w:sz w:val="24"/>
          <w:szCs w:val="24"/>
        </w:rPr>
        <w:t>In Computer Science we study designs of computer systems such as internal components like Hardware which relates to how well it can perform the computations you tell it to do. One limiting factor in software development and its successful implementation is its computer specifications. According to Moore’s Law an integrated computer circuit doubles its component capacity every two years. Logically then it would make sense to plan to upgrade your technology on a biannual basis.</w:t>
      </w:r>
      <w:r w:rsidR="0022003C">
        <w:rPr>
          <w:sz w:val="24"/>
          <w:szCs w:val="24"/>
        </w:rPr>
        <w:t xml:space="preserve"> This is also why phone companies release a new model every few years, better circuits, happier customers!! </w:t>
      </w:r>
    </w:p>
    <w:p w14:paraId="2AAD0877" w14:textId="2C273796" w:rsidR="00742130" w:rsidRPr="00742130" w:rsidRDefault="00742130" w:rsidP="00742130">
      <w:pPr>
        <w:ind w:firstLine="360"/>
        <w:rPr>
          <w:b/>
          <w:bCs/>
          <w:sz w:val="24"/>
          <w:szCs w:val="24"/>
        </w:rPr>
      </w:pPr>
      <w:r>
        <w:rPr>
          <w:b/>
          <w:bCs/>
          <w:sz w:val="24"/>
          <w:szCs w:val="24"/>
        </w:rPr>
        <w:t>SOFTWARE DEVELOPMENT</w:t>
      </w:r>
    </w:p>
    <w:p w14:paraId="73383761" w14:textId="6FD8CF8B" w:rsidR="0022003C" w:rsidRDefault="0022003C" w:rsidP="0022003C">
      <w:pPr>
        <w:ind w:firstLine="360"/>
        <w:rPr>
          <w:sz w:val="24"/>
          <w:szCs w:val="24"/>
        </w:rPr>
      </w:pPr>
      <w:r>
        <w:rPr>
          <w:sz w:val="24"/>
          <w:szCs w:val="24"/>
        </w:rPr>
        <w:t xml:space="preserve">Software development is like Computer Programming which is testing, debugging, documenting, and maintaining source code. </w:t>
      </w:r>
      <w:r w:rsidR="00E51B62">
        <w:rPr>
          <w:sz w:val="24"/>
          <w:szCs w:val="24"/>
        </w:rPr>
        <w:t>Usually,</w:t>
      </w:r>
      <w:r>
        <w:rPr>
          <w:sz w:val="24"/>
          <w:szCs w:val="24"/>
        </w:rPr>
        <w:t xml:space="preserve"> our goal is to answer some fundamental biological question like, can we design and write a computer program which calls variants in a genome for mutant samples. To do this you must have knowledge of a class of algorithms</w:t>
      </w:r>
      <w:r w:rsidR="00E51B62">
        <w:rPr>
          <w:sz w:val="24"/>
          <w:szCs w:val="24"/>
        </w:rPr>
        <w:t>, a set of rigorous finite instructions which addresses this class of problems and to analyse its efficiency and resulting consequence.</w:t>
      </w:r>
      <w:r>
        <w:rPr>
          <w:sz w:val="24"/>
          <w:szCs w:val="24"/>
        </w:rPr>
        <w:t xml:space="preserve"> </w:t>
      </w:r>
      <w:r w:rsidR="00E51B62">
        <w:rPr>
          <w:sz w:val="24"/>
          <w:szCs w:val="24"/>
        </w:rPr>
        <w:t>In this sense an algorithm exists and is expressed in space time by a well-defined formal language to perform a function o</w:t>
      </w:r>
      <w:r w:rsidR="00002960">
        <w:rPr>
          <w:sz w:val="24"/>
          <w:szCs w:val="24"/>
        </w:rPr>
        <w:t>r</w:t>
      </w:r>
      <w:r w:rsidR="00E51B62">
        <w:rPr>
          <w:sz w:val="24"/>
          <w:szCs w:val="24"/>
        </w:rPr>
        <w:t xml:space="preserve"> computation. When we perform such a computation there are initial states or conditions by which a series of finite instructions are logically ordered to produce a final output and final state of the system. These algorithms, have in my case, been deterministic provided there exists an initial configuration with a known </w:t>
      </w:r>
      <w:r w:rsidR="00A30239">
        <w:rPr>
          <w:sz w:val="24"/>
          <w:szCs w:val="24"/>
        </w:rPr>
        <w:t>result, the</w:t>
      </w:r>
      <w:r w:rsidR="00E51B62">
        <w:rPr>
          <w:sz w:val="24"/>
          <w:szCs w:val="24"/>
        </w:rPr>
        <w:t xml:space="preserve"> end of which the results should always be identical and easily predicted.  </w:t>
      </w:r>
    </w:p>
    <w:p w14:paraId="6A438EF9" w14:textId="2A796D62" w:rsidR="004E2D7C" w:rsidRPr="004E2D7C" w:rsidRDefault="004E2D7C" w:rsidP="00742130">
      <w:pPr>
        <w:ind w:firstLine="360"/>
        <w:rPr>
          <w:b/>
          <w:bCs/>
          <w:sz w:val="24"/>
          <w:szCs w:val="24"/>
        </w:rPr>
      </w:pPr>
      <w:r>
        <w:rPr>
          <w:b/>
          <w:bCs/>
          <w:sz w:val="24"/>
          <w:szCs w:val="24"/>
        </w:rPr>
        <w:t>CENTRAL DOGMA OF MOLECULAR BIOLOGY</w:t>
      </w:r>
    </w:p>
    <w:p w14:paraId="4941FF37" w14:textId="1C68E47C" w:rsidR="00C706EA" w:rsidRDefault="00A30239" w:rsidP="0022003C">
      <w:pPr>
        <w:ind w:firstLine="360"/>
        <w:rPr>
          <w:sz w:val="24"/>
          <w:szCs w:val="24"/>
        </w:rPr>
      </w:pPr>
      <w:r>
        <w:rPr>
          <w:sz w:val="24"/>
          <w:szCs w:val="24"/>
        </w:rPr>
        <w:t xml:space="preserve">In molecular biology I found it is most important to understand its dogma, DNA makes RNA, and RNA makes protein. It describes the flow of this information within a cell. DNA can be copied or replicated and even translated into RNA, “messenger RNA”, which can synthetically make proteins. </w:t>
      </w:r>
    </w:p>
    <w:p w14:paraId="7F123924" w14:textId="77062B57" w:rsidR="004E2D7C" w:rsidRPr="00742130" w:rsidRDefault="00742130" w:rsidP="0022003C">
      <w:pPr>
        <w:ind w:firstLine="360"/>
        <w:rPr>
          <w:b/>
          <w:bCs/>
          <w:sz w:val="24"/>
          <w:szCs w:val="24"/>
        </w:rPr>
      </w:pPr>
      <w:r>
        <w:rPr>
          <w:b/>
          <w:bCs/>
          <w:sz w:val="24"/>
          <w:szCs w:val="24"/>
        </w:rPr>
        <w:t>BIOLOGICAL CONCEPTS in MEISOIS AND MITOSIS</w:t>
      </w:r>
    </w:p>
    <w:p w14:paraId="69F5FC6B" w14:textId="4428B143" w:rsidR="00A30239" w:rsidRPr="00A30239" w:rsidRDefault="004E2D7C" w:rsidP="0022003C">
      <w:pPr>
        <w:ind w:firstLine="360"/>
        <w:rPr>
          <w:sz w:val="24"/>
          <w:szCs w:val="24"/>
        </w:rPr>
      </w:pPr>
      <w:r>
        <w:rPr>
          <w:sz w:val="24"/>
          <w:szCs w:val="24"/>
        </w:rPr>
        <w:t xml:space="preserve">Meiosis starts with a diploid cell, which has two copies of chromosomes, better known as homologous. </w:t>
      </w:r>
      <w:r w:rsidR="00C706EA">
        <w:rPr>
          <w:sz w:val="24"/>
          <w:szCs w:val="24"/>
        </w:rPr>
        <w:t xml:space="preserve">During meiosis 1 DNA is replicated followed by </w:t>
      </w:r>
      <w:r>
        <w:rPr>
          <w:sz w:val="24"/>
          <w:szCs w:val="24"/>
        </w:rPr>
        <w:t xml:space="preserve">mitosis, a </w:t>
      </w:r>
      <w:r w:rsidR="00C706EA">
        <w:rPr>
          <w:sz w:val="24"/>
          <w:szCs w:val="24"/>
        </w:rPr>
        <w:t>cell division</w:t>
      </w:r>
      <w:r>
        <w:rPr>
          <w:sz w:val="24"/>
          <w:szCs w:val="24"/>
        </w:rPr>
        <w:t xml:space="preserve"> and w</w:t>
      </w:r>
      <w:r w:rsidR="00C706EA">
        <w:rPr>
          <w:sz w:val="24"/>
          <w:szCs w:val="24"/>
        </w:rPr>
        <w:t xml:space="preserve">hen the first round of cell division occurs genetic material from both parents cross over and recombine. In Meiosis 2 another round of </w:t>
      </w:r>
      <w:r>
        <w:rPr>
          <w:sz w:val="24"/>
          <w:szCs w:val="24"/>
        </w:rPr>
        <w:t xml:space="preserve">mitosis or </w:t>
      </w:r>
      <w:r w:rsidR="00C706EA">
        <w:rPr>
          <w:sz w:val="24"/>
          <w:szCs w:val="24"/>
        </w:rPr>
        <w:t xml:space="preserve">cell division occurs producing 4 </w:t>
      </w:r>
      <w:r>
        <w:rPr>
          <w:sz w:val="24"/>
          <w:szCs w:val="24"/>
        </w:rPr>
        <w:t xml:space="preserve">haploid </w:t>
      </w:r>
      <w:r w:rsidR="00C706EA">
        <w:rPr>
          <w:sz w:val="24"/>
          <w:szCs w:val="24"/>
        </w:rPr>
        <w:t>gamete</w:t>
      </w:r>
      <w:r>
        <w:rPr>
          <w:sz w:val="24"/>
          <w:szCs w:val="24"/>
        </w:rPr>
        <w:t>s</w:t>
      </w:r>
      <w:r w:rsidR="00C706EA">
        <w:rPr>
          <w:sz w:val="24"/>
          <w:szCs w:val="24"/>
        </w:rPr>
        <w:t>, aka sperm, spores, or pollen.</w:t>
      </w:r>
      <w:r>
        <w:rPr>
          <w:sz w:val="24"/>
          <w:szCs w:val="24"/>
        </w:rPr>
        <w:t xml:space="preserve"> The Gametes produced by Meiosis can fuse during fertilization to produce two copies of each chromosome again. </w:t>
      </w:r>
      <w:r w:rsidR="00C706EA">
        <w:rPr>
          <w:sz w:val="24"/>
          <w:szCs w:val="24"/>
        </w:rPr>
        <w:t xml:space="preserve">  </w:t>
      </w:r>
    </w:p>
    <w:p w14:paraId="68937340" w14:textId="77777777" w:rsidR="00742130" w:rsidRDefault="00742130" w:rsidP="00742130">
      <w:pPr>
        <w:rPr>
          <w:sz w:val="24"/>
          <w:szCs w:val="24"/>
        </w:rPr>
      </w:pPr>
    </w:p>
    <w:p w14:paraId="26FD1E7F" w14:textId="42B9AFA0" w:rsidR="009A7B81" w:rsidRDefault="009A7B81" w:rsidP="00742130">
      <w:pPr>
        <w:rPr>
          <w:b/>
          <w:bCs/>
          <w:sz w:val="44"/>
          <w:szCs w:val="44"/>
        </w:rPr>
      </w:pPr>
      <w:r w:rsidRPr="009A7B81">
        <w:rPr>
          <w:b/>
          <w:bCs/>
          <w:sz w:val="44"/>
          <w:szCs w:val="44"/>
        </w:rPr>
        <w:lastRenderedPageBreak/>
        <w:t>PHILOSOPHY</w:t>
      </w:r>
    </w:p>
    <w:p w14:paraId="37CA8883" w14:textId="77777777" w:rsidR="00A30239" w:rsidRDefault="009A7B81" w:rsidP="0022003C">
      <w:pPr>
        <w:ind w:firstLine="360"/>
        <w:rPr>
          <w:sz w:val="24"/>
          <w:szCs w:val="24"/>
        </w:rPr>
      </w:pPr>
      <w:r>
        <w:rPr>
          <w:sz w:val="24"/>
          <w:szCs w:val="24"/>
        </w:rPr>
        <w:t>This is the Unix Philosophy</w:t>
      </w:r>
      <w:r w:rsidR="00A30239">
        <w:rPr>
          <w:sz w:val="24"/>
          <w:szCs w:val="24"/>
        </w:rPr>
        <w:t xml:space="preserve">: </w:t>
      </w:r>
    </w:p>
    <w:p w14:paraId="162E7356" w14:textId="6E4A69D2" w:rsidR="009A7B81" w:rsidRDefault="00A30239" w:rsidP="0022003C">
      <w:pPr>
        <w:ind w:firstLine="360"/>
        <w:rPr>
          <w:sz w:val="24"/>
          <w:szCs w:val="24"/>
        </w:rPr>
      </w:pPr>
      <w:r>
        <w:rPr>
          <w:sz w:val="24"/>
          <w:szCs w:val="24"/>
        </w:rPr>
        <w:t>“Write programs that do one thing and do it well. Write programs to work together. Write programs to handle text streams, because this is a universal interface.”</w:t>
      </w:r>
    </w:p>
    <w:p w14:paraId="2A3DAEF9" w14:textId="6FE3E0BB" w:rsidR="00A30239" w:rsidRDefault="00A30239" w:rsidP="00A30239">
      <w:pPr>
        <w:rPr>
          <w:b/>
          <w:bCs/>
          <w:sz w:val="24"/>
          <w:szCs w:val="24"/>
        </w:rPr>
      </w:pPr>
      <w:r>
        <w:rPr>
          <w:b/>
          <w:bCs/>
          <w:sz w:val="24"/>
          <w:szCs w:val="24"/>
        </w:rPr>
        <w:t>-Doug McIlory</w:t>
      </w:r>
    </w:p>
    <w:p w14:paraId="1431494B" w14:textId="2C3A9BD0" w:rsidR="00A30239" w:rsidRPr="00A30239" w:rsidRDefault="00A30239" w:rsidP="00A30239">
      <w:pPr>
        <w:rPr>
          <w:b/>
          <w:bCs/>
          <w:sz w:val="24"/>
          <w:szCs w:val="24"/>
        </w:rPr>
      </w:pPr>
      <w:r>
        <w:rPr>
          <w:b/>
          <w:bCs/>
          <w:sz w:val="24"/>
          <w:szCs w:val="24"/>
        </w:rPr>
        <w:t>Bioinformatics Data Skills</w:t>
      </w:r>
    </w:p>
    <w:p w14:paraId="2CA22539" w14:textId="0578BF62" w:rsidR="0022003C" w:rsidRDefault="0022003C" w:rsidP="0022003C">
      <w:pPr>
        <w:ind w:firstLine="360"/>
        <w:rPr>
          <w:sz w:val="24"/>
          <w:szCs w:val="24"/>
        </w:rPr>
      </w:pPr>
      <w:r>
        <w:rPr>
          <w:sz w:val="24"/>
          <w:szCs w:val="24"/>
        </w:rPr>
        <w:t xml:space="preserve">In software development you will encounter two types of source code, one that is intelligible to humans and others known as machine code can only be read by, well, the computer. </w:t>
      </w:r>
      <w:r w:rsidR="00742130">
        <w:rPr>
          <w:sz w:val="24"/>
          <w:szCs w:val="24"/>
        </w:rPr>
        <w:t xml:space="preserve">In my workflow I follow a simple five step procedure once the source code is adequately performing as expected and is available to clone on </w:t>
      </w:r>
      <w:proofErr w:type="spellStart"/>
      <w:r w:rsidR="00742130">
        <w:rPr>
          <w:sz w:val="24"/>
          <w:szCs w:val="24"/>
        </w:rPr>
        <w:t>github</w:t>
      </w:r>
      <w:proofErr w:type="spellEnd"/>
      <w:r w:rsidR="00742130">
        <w:rPr>
          <w:sz w:val="24"/>
          <w:szCs w:val="24"/>
        </w:rPr>
        <w:t xml:space="preserve">. </w:t>
      </w:r>
    </w:p>
    <w:p w14:paraId="10BEB3ED" w14:textId="1C1B1E8C" w:rsidR="0098545C" w:rsidRDefault="003756B6" w:rsidP="00C6381B">
      <w:pPr>
        <w:rPr>
          <w:sz w:val="24"/>
          <w:szCs w:val="24"/>
        </w:rPr>
      </w:pPr>
      <w:r>
        <w:rPr>
          <w:sz w:val="24"/>
          <w:szCs w:val="24"/>
        </w:rPr>
        <w:t xml:space="preserve"> </w:t>
      </w:r>
    </w:p>
    <w:p w14:paraId="7C8BAE8E" w14:textId="71B52D96" w:rsidR="003F3367" w:rsidRDefault="003F3367" w:rsidP="003F3367">
      <w:pPr>
        <w:pStyle w:val="ListParagraph"/>
        <w:numPr>
          <w:ilvl w:val="0"/>
          <w:numId w:val="2"/>
        </w:numPr>
        <w:rPr>
          <w:sz w:val="24"/>
          <w:szCs w:val="24"/>
        </w:rPr>
      </w:pPr>
      <w:r>
        <w:rPr>
          <w:sz w:val="24"/>
          <w:szCs w:val="24"/>
        </w:rPr>
        <w:t>Clone a repository from Github</w:t>
      </w:r>
    </w:p>
    <w:p w14:paraId="4EA2B8F2" w14:textId="0C0B9EBD" w:rsidR="00320A83" w:rsidRDefault="00320A83" w:rsidP="003F3367">
      <w:pPr>
        <w:pStyle w:val="ListParagraph"/>
        <w:numPr>
          <w:ilvl w:val="0"/>
          <w:numId w:val="2"/>
        </w:numPr>
        <w:rPr>
          <w:sz w:val="24"/>
          <w:szCs w:val="24"/>
        </w:rPr>
      </w:pPr>
      <w:r>
        <w:rPr>
          <w:sz w:val="24"/>
          <w:szCs w:val="24"/>
        </w:rPr>
        <w:t xml:space="preserve">Create an environment of </w:t>
      </w:r>
      <w:r w:rsidR="0059202A">
        <w:rPr>
          <w:sz w:val="24"/>
          <w:szCs w:val="24"/>
        </w:rPr>
        <w:t>prerequisite software packages</w:t>
      </w:r>
      <w:r w:rsidR="00742130">
        <w:rPr>
          <w:sz w:val="24"/>
          <w:szCs w:val="24"/>
        </w:rPr>
        <w:t xml:space="preserve"> “.yaml file”.</w:t>
      </w:r>
    </w:p>
    <w:p w14:paraId="3314B6CC" w14:textId="62E97A05" w:rsidR="0059202A" w:rsidRDefault="00112789" w:rsidP="003F3367">
      <w:pPr>
        <w:pStyle w:val="ListParagraph"/>
        <w:numPr>
          <w:ilvl w:val="0"/>
          <w:numId w:val="2"/>
        </w:numPr>
        <w:rPr>
          <w:sz w:val="24"/>
          <w:szCs w:val="24"/>
        </w:rPr>
      </w:pPr>
      <w:r>
        <w:rPr>
          <w:sz w:val="24"/>
          <w:szCs w:val="24"/>
        </w:rPr>
        <w:t xml:space="preserve">Populate configuration files </w:t>
      </w:r>
      <w:r w:rsidR="00C002EF">
        <w:rPr>
          <w:sz w:val="24"/>
          <w:szCs w:val="24"/>
        </w:rPr>
        <w:t>with</w:t>
      </w:r>
      <w:r w:rsidR="00EC01AB">
        <w:rPr>
          <w:sz w:val="24"/>
          <w:szCs w:val="24"/>
        </w:rPr>
        <w:t xml:space="preserve"> its necessary </w:t>
      </w:r>
      <w:r>
        <w:rPr>
          <w:sz w:val="24"/>
          <w:szCs w:val="24"/>
        </w:rPr>
        <w:t>specifications</w:t>
      </w:r>
    </w:p>
    <w:p w14:paraId="0C00F702" w14:textId="421D2568" w:rsidR="00112789" w:rsidRDefault="00112789" w:rsidP="003F3367">
      <w:pPr>
        <w:pStyle w:val="ListParagraph"/>
        <w:numPr>
          <w:ilvl w:val="0"/>
          <w:numId w:val="2"/>
        </w:numPr>
        <w:rPr>
          <w:sz w:val="24"/>
          <w:szCs w:val="24"/>
        </w:rPr>
      </w:pPr>
      <w:r>
        <w:rPr>
          <w:sz w:val="24"/>
          <w:szCs w:val="24"/>
        </w:rPr>
        <w:t>Import external data sources</w:t>
      </w:r>
      <w:r w:rsidR="00742130">
        <w:rPr>
          <w:sz w:val="24"/>
          <w:szCs w:val="24"/>
        </w:rPr>
        <w:t xml:space="preserve"> if necessary</w:t>
      </w:r>
    </w:p>
    <w:p w14:paraId="29711CC2" w14:textId="28A77F87" w:rsidR="00112789" w:rsidRDefault="00C002EF" w:rsidP="003F3367">
      <w:pPr>
        <w:pStyle w:val="ListParagraph"/>
        <w:numPr>
          <w:ilvl w:val="0"/>
          <w:numId w:val="2"/>
        </w:numPr>
        <w:rPr>
          <w:ins w:id="25" w:author="HALL, Michael" w:date="2022-07-26T08:59:00Z"/>
          <w:sz w:val="24"/>
          <w:szCs w:val="24"/>
        </w:rPr>
      </w:pPr>
      <w:r>
        <w:rPr>
          <w:sz w:val="24"/>
          <w:szCs w:val="24"/>
        </w:rPr>
        <w:t>Run the</w:t>
      </w:r>
      <w:r w:rsidR="009D77DC">
        <w:rPr>
          <w:sz w:val="24"/>
          <w:szCs w:val="24"/>
        </w:rPr>
        <w:t xml:space="preserve"> software</w:t>
      </w:r>
    </w:p>
    <w:p w14:paraId="5A6847B6" w14:textId="0EE1A540" w:rsidR="00CA6A99" w:rsidRDefault="00CA6A99" w:rsidP="00CA6A99">
      <w:pPr>
        <w:rPr>
          <w:ins w:id="26" w:author="HALL, Michael" w:date="2022-07-26T08:59:00Z"/>
          <w:b/>
          <w:bCs/>
          <w:sz w:val="40"/>
          <w:szCs w:val="40"/>
        </w:rPr>
      </w:pPr>
      <w:ins w:id="27" w:author="HALL, Michael" w:date="2022-07-26T08:59:00Z">
        <w:r>
          <w:rPr>
            <w:b/>
            <w:bCs/>
            <w:sz w:val="40"/>
            <w:szCs w:val="40"/>
          </w:rPr>
          <w:t>Software and Documentation</w:t>
        </w:r>
      </w:ins>
    </w:p>
    <w:p w14:paraId="7A972A17" w14:textId="77777777" w:rsidR="003756B6" w:rsidRDefault="0086209E" w:rsidP="003756B6">
      <w:pPr>
        <w:ind w:firstLine="720"/>
        <w:rPr>
          <w:sz w:val="24"/>
          <w:szCs w:val="24"/>
        </w:rPr>
      </w:pPr>
      <w:r>
        <w:rPr>
          <w:sz w:val="24"/>
          <w:szCs w:val="24"/>
        </w:rPr>
        <w:t xml:space="preserve">My biggest contribution as an intern was discovering a software developed in R and investigating its principal components to judge whether it could be adapted for use in plant breeding and genetics. To my surmise it worked seamlessly with our DNA-proto workflow developed by a previous intern and its production of a corresponding variant call file. The open-source software I reference and which I discovered by lead performs a Quantitative Locus Analysis. </w:t>
      </w:r>
    </w:p>
    <w:p w14:paraId="655D8264" w14:textId="579705BC" w:rsidR="0086209E" w:rsidRDefault="0086209E" w:rsidP="003756B6">
      <w:pPr>
        <w:ind w:firstLine="720"/>
        <w:rPr>
          <w:sz w:val="24"/>
          <w:szCs w:val="24"/>
        </w:rPr>
      </w:pPr>
      <w:r>
        <w:rPr>
          <w:sz w:val="24"/>
          <w:szCs w:val="24"/>
        </w:rPr>
        <w:t xml:space="preserve">In this case I provided </w:t>
      </w:r>
      <w:r w:rsidR="003756B6">
        <w:rPr>
          <w:sz w:val="24"/>
          <w:szCs w:val="24"/>
        </w:rPr>
        <w:t xml:space="preserve">software </w:t>
      </w:r>
      <w:r>
        <w:rPr>
          <w:sz w:val="24"/>
          <w:szCs w:val="24"/>
        </w:rPr>
        <w:t xml:space="preserve">documentation </w:t>
      </w:r>
      <w:r w:rsidR="003756B6">
        <w:rPr>
          <w:sz w:val="24"/>
          <w:szCs w:val="24"/>
        </w:rPr>
        <w:t xml:space="preserve">to guide a novice user </w:t>
      </w:r>
      <w:r>
        <w:rPr>
          <w:sz w:val="24"/>
          <w:szCs w:val="24"/>
        </w:rPr>
        <w:t xml:space="preserve">on two model organisms and their phenotypes, Semi-Dwarfism in Sorghum and Cold Tolerance in Rice.  In this cold tolerance in Rice case, I download the data from NCBI and from there provided a </w:t>
      </w:r>
      <w:r w:rsidR="003756B6">
        <w:rPr>
          <w:sz w:val="24"/>
          <w:szCs w:val="24"/>
        </w:rPr>
        <w:t>step-by-step</w:t>
      </w:r>
      <w:r>
        <w:rPr>
          <w:sz w:val="24"/>
          <w:szCs w:val="24"/>
        </w:rPr>
        <w:t xml:space="preserve"> guide to doing a QTL. In the case of </w:t>
      </w:r>
      <w:r w:rsidR="003756B6">
        <w:rPr>
          <w:sz w:val="24"/>
          <w:szCs w:val="24"/>
        </w:rPr>
        <w:t>Sorghum,</w:t>
      </w:r>
      <w:r>
        <w:rPr>
          <w:sz w:val="24"/>
          <w:szCs w:val="24"/>
        </w:rPr>
        <w:t xml:space="preserve"> I was only given a vcf file, but from that, I show how to also perform a QTL.</w:t>
      </w:r>
      <w:r w:rsidR="00742130">
        <w:rPr>
          <w:sz w:val="24"/>
          <w:szCs w:val="24"/>
        </w:rPr>
        <w:t xml:space="preserve"> In the case of Oryza Satvia a particular species of rice, the project from DNA-PROTO Workflow to QTL Analysis produced data in excess of ~250 GB and the Rice Genome is relatively small!</w:t>
      </w:r>
    </w:p>
    <w:p w14:paraId="6F7AF896" w14:textId="3E3DD382" w:rsidR="006D5F9B" w:rsidRDefault="006D5F9B" w:rsidP="00CA6A99">
      <w:pPr>
        <w:rPr>
          <w:sz w:val="24"/>
          <w:szCs w:val="24"/>
        </w:rPr>
      </w:pPr>
      <w:ins w:id="28" w:author="HALL, Michael" w:date="2022-07-26T09:00:00Z">
        <w:r>
          <w:rPr>
            <w:sz w:val="24"/>
            <w:szCs w:val="24"/>
          </w:rPr>
          <w:fldChar w:fldCharType="begin"/>
        </w:r>
        <w:r>
          <w:rPr>
            <w:sz w:val="24"/>
            <w:szCs w:val="24"/>
          </w:rPr>
          <w:instrText xml:space="preserve"> HYPERLINK "https://github.com/PBGLMichaelHall" </w:instrText>
        </w:r>
        <w:r>
          <w:rPr>
            <w:sz w:val="24"/>
            <w:szCs w:val="24"/>
          </w:rPr>
          <w:fldChar w:fldCharType="separate"/>
        </w:r>
        <w:proofErr w:type="spellStart"/>
        <w:r w:rsidRPr="006D5F9B">
          <w:rPr>
            <w:rStyle w:val="Hyperlink"/>
            <w:sz w:val="24"/>
            <w:szCs w:val="24"/>
          </w:rPr>
          <w:t>GithubPageSofwareDocumentation</w:t>
        </w:r>
        <w:proofErr w:type="spellEnd"/>
        <w:r>
          <w:rPr>
            <w:sz w:val="24"/>
            <w:szCs w:val="24"/>
          </w:rPr>
          <w:fldChar w:fldCharType="end"/>
        </w:r>
      </w:ins>
    </w:p>
    <w:p w14:paraId="628BE7DC" w14:textId="6A69EA4E" w:rsidR="00990970" w:rsidRPr="00990970" w:rsidRDefault="00990970" w:rsidP="00CA6A99">
      <w:pPr>
        <w:rPr>
          <w:b/>
          <w:bCs/>
          <w:sz w:val="44"/>
          <w:szCs w:val="44"/>
        </w:rPr>
      </w:pPr>
    </w:p>
    <w:p w14:paraId="0EF995E1" w14:textId="34D55E5A" w:rsidR="00742130" w:rsidRDefault="00742130" w:rsidP="00742130">
      <w:pPr>
        <w:rPr>
          <w:sz w:val="24"/>
          <w:szCs w:val="24"/>
        </w:rPr>
      </w:pPr>
    </w:p>
    <w:p w14:paraId="7891642E" w14:textId="134C1D1F" w:rsidR="00742130" w:rsidRDefault="00742130" w:rsidP="00002960">
      <w:pPr>
        <w:rPr>
          <w:b/>
          <w:bCs/>
          <w:sz w:val="40"/>
          <w:szCs w:val="40"/>
        </w:rPr>
      </w:pPr>
    </w:p>
    <w:p w14:paraId="6A05EAA7" w14:textId="77777777" w:rsidR="00002960" w:rsidDel="00560F51" w:rsidRDefault="00002960" w:rsidP="003D0CFF">
      <w:pPr>
        <w:ind w:firstLine="720"/>
        <w:rPr>
          <w:del w:id="29" w:author="HALL, Michael" w:date="2022-07-26T11:14:00Z"/>
          <w:b/>
          <w:bCs/>
          <w:sz w:val="40"/>
          <w:szCs w:val="40"/>
        </w:rPr>
      </w:pPr>
    </w:p>
    <w:p w14:paraId="5A2F54B8" w14:textId="77777777" w:rsidR="009C4963" w:rsidDel="00560F51" w:rsidRDefault="009C4963" w:rsidP="003D0CFF">
      <w:pPr>
        <w:ind w:firstLine="720"/>
        <w:rPr>
          <w:del w:id="30" w:author="HALL, Michael" w:date="2022-07-26T11:14:00Z"/>
          <w:b/>
          <w:bCs/>
          <w:sz w:val="40"/>
          <w:szCs w:val="40"/>
        </w:rPr>
      </w:pPr>
    </w:p>
    <w:p w14:paraId="6536594E" w14:textId="77777777" w:rsidR="009C4963" w:rsidDel="00560F51" w:rsidRDefault="009C4963" w:rsidP="003D0CFF">
      <w:pPr>
        <w:ind w:firstLine="720"/>
        <w:rPr>
          <w:del w:id="31" w:author="HALL, Michael" w:date="2022-07-26T11:14:00Z"/>
          <w:b/>
          <w:bCs/>
          <w:sz w:val="40"/>
          <w:szCs w:val="40"/>
        </w:rPr>
      </w:pPr>
    </w:p>
    <w:p w14:paraId="18055A10" w14:textId="77777777" w:rsidR="009C4963" w:rsidDel="00560F51" w:rsidRDefault="009C4963" w:rsidP="003D0CFF">
      <w:pPr>
        <w:ind w:firstLine="720"/>
        <w:rPr>
          <w:del w:id="32" w:author="HALL, Michael" w:date="2022-07-26T11:14:00Z"/>
          <w:b/>
          <w:bCs/>
          <w:sz w:val="40"/>
          <w:szCs w:val="40"/>
        </w:rPr>
      </w:pPr>
    </w:p>
    <w:p w14:paraId="2F1299FB" w14:textId="3302C65C" w:rsidR="00632EBE" w:rsidRDefault="003D72D2">
      <w:pPr>
        <w:rPr>
          <w:b/>
          <w:bCs/>
          <w:sz w:val="40"/>
          <w:szCs w:val="40"/>
        </w:rPr>
        <w:pPrChange w:id="33" w:author="HALL, Michael" w:date="2022-07-26T11:14:00Z">
          <w:pPr>
            <w:ind w:firstLine="720"/>
          </w:pPr>
        </w:pPrChange>
      </w:pPr>
      <w:r>
        <w:rPr>
          <w:b/>
          <w:bCs/>
          <w:sz w:val="40"/>
          <w:szCs w:val="40"/>
        </w:rPr>
        <w:t>Software Tools for Genomic Data Analysis</w:t>
      </w:r>
    </w:p>
    <w:p w14:paraId="697A4955" w14:textId="135C3D24" w:rsidR="003D72D2" w:rsidRDefault="003D72D2" w:rsidP="003D0CFF">
      <w:pPr>
        <w:ind w:firstLine="720"/>
        <w:rPr>
          <w:b/>
          <w:bCs/>
          <w:sz w:val="40"/>
          <w:szCs w:val="40"/>
        </w:rPr>
      </w:pPr>
    </w:p>
    <w:p w14:paraId="54A239D6" w14:textId="417556CF" w:rsidR="003D72D2" w:rsidRDefault="00E41F3A" w:rsidP="003D0CFF">
      <w:pPr>
        <w:ind w:firstLine="720"/>
        <w:rPr>
          <w:sz w:val="24"/>
          <w:szCs w:val="24"/>
        </w:rPr>
      </w:pPr>
      <w:r>
        <w:rPr>
          <w:sz w:val="24"/>
          <w:szCs w:val="24"/>
        </w:rPr>
        <w:t xml:space="preserve">A bug in software is </w:t>
      </w:r>
      <w:r w:rsidR="00F90343">
        <w:rPr>
          <w:sz w:val="24"/>
          <w:szCs w:val="24"/>
        </w:rPr>
        <w:t xml:space="preserve">common so </w:t>
      </w:r>
      <w:r w:rsidR="00945868">
        <w:rPr>
          <w:sz w:val="24"/>
          <w:szCs w:val="24"/>
        </w:rPr>
        <w:t xml:space="preserve">having ability to trouble shoot an issue is also important. Not everything works as expected. </w:t>
      </w:r>
    </w:p>
    <w:p w14:paraId="4D901C70" w14:textId="738581DF" w:rsidR="00971365" w:rsidRPr="00E3691F" w:rsidRDefault="00971365" w:rsidP="003D0CFF">
      <w:pPr>
        <w:ind w:firstLine="720"/>
        <w:rPr>
          <w:i/>
          <w:iCs/>
          <w:sz w:val="24"/>
          <w:szCs w:val="24"/>
        </w:rPr>
      </w:pPr>
      <w:r w:rsidRPr="00E3691F">
        <w:rPr>
          <w:i/>
          <w:iCs/>
          <w:sz w:val="24"/>
          <w:szCs w:val="24"/>
        </w:rPr>
        <w:t>“</w:t>
      </w:r>
      <w:r w:rsidR="0009763A" w:rsidRPr="00E3691F">
        <w:rPr>
          <w:i/>
          <w:iCs/>
          <w:sz w:val="24"/>
          <w:szCs w:val="24"/>
        </w:rPr>
        <w:t>Never allow the same bug to bite you twice”</w:t>
      </w:r>
    </w:p>
    <w:p w14:paraId="63D44849" w14:textId="49085384" w:rsidR="0009763A" w:rsidRPr="00E3691F" w:rsidRDefault="0009763A" w:rsidP="003D0CFF">
      <w:pPr>
        <w:ind w:firstLine="720"/>
        <w:rPr>
          <w:b/>
          <w:bCs/>
          <w:sz w:val="24"/>
          <w:szCs w:val="24"/>
        </w:rPr>
      </w:pPr>
      <w:r w:rsidRPr="00E3691F">
        <w:rPr>
          <w:b/>
          <w:bCs/>
          <w:i/>
          <w:iCs/>
          <w:sz w:val="24"/>
          <w:szCs w:val="24"/>
        </w:rPr>
        <w:t>Steve Maguire</w:t>
      </w:r>
    </w:p>
    <w:p w14:paraId="5F78BF93" w14:textId="77777777" w:rsidR="0009763A" w:rsidRDefault="0009763A" w:rsidP="0009763A">
      <w:pPr>
        <w:rPr>
          <w:sz w:val="24"/>
          <w:szCs w:val="24"/>
        </w:rPr>
      </w:pPr>
    </w:p>
    <w:p w14:paraId="7B4085FC" w14:textId="2C402AB3" w:rsidR="000E4D9F" w:rsidRDefault="00730935" w:rsidP="00384206">
      <w:pPr>
        <w:pStyle w:val="ListParagraph"/>
        <w:numPr>
          <w:ilvl w:val="0"/>
          <w:numId w:val="1"/>
        </w:numPr>
        <w:rPr>
          <w:sz w:val="24"/>
          <w:szCs w:val="24"/>
        </w:rPr>
      </w:pPr>
      <w:hyperlink r:id="rId10" w:anchor="figures-plots" w:history="1">
        <w:r w:rsidR="000E4D9F" w:rsidRPr="000E4D9F">
          <w:rPr>
            <w:rStyle w:val="Hyperlink"/>
            <w:sz w:val="24"/>
            <w:szCs w:val="24"/>
          </w:rPr>
          <w:t>Oxford Nanopore Quality Control Workflow</w:t>
        </w:r>
      </w:hyperlink>
      <w:r w:rsidR="00AE02AB">
        <w:rPr>
          <w:sz w:val="24"/>
          <w:szCs w:val="24"/>
        </w:rPr>
        <w:t>(FAST5)</w:t>
      </w:r>
      <m:oMath>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oMath>
    </w:p>
    <w:p w14:paraId="4E90B1A6" w14:textId="05C42C64" w:rsidR="00407C83" w:rsidRDefault="00730935" w:rsidP="00384206">
      <w:pPr>
        <w:pStyle w:val="ListParagraph"/>
        <w:numPr>
          <w:ilvl w:val="0"/>
          <w:numId w:val="1"/>
        </w:numPr>
        <w:rPr>
          <w:sz w:val="24"/>
          <w:szCs w:val="24"/>
        </w:rPr>
      </w:pPr>
      <w:hyperlink r:id="rId11" w:history="1">
        <w:r w:rsidR="005B4E5C" w:rsidRPr="005B4E5C">
          <w:rPr>
            <w:rStyle w:val="Hyperlink"/>
            <w:sz w:val="24"/>
            <w:szCs w:val="24"/>
          </w:rPr>
          <w:t>VCFHunter</w:t>
        </w:r>
      </w:hyperlink>
      <w:r w:rsidR="00AD18B1">
        <w:rPr>
          <w:sz w:val="24"/>
          <w:szCs w:val="24"/>
        </w:rPr>
        <w:t>(VCF)</w:t>
      </w:r>
      <w:r w:rsidR="00253C1A">
        <w:rPr>
          <w:sz w:val="24"/>
          <w:szCs w:val="24"/>
        </w:rPr>
        <w:t xml:space="preserve"> </w:t>
      </w:r>
      <w:bookmarkStart w:id="34" w:name="_Hlk109646886"/>
      <m:oMath>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2</m:t>
            </m:r>
          </m:sup>
        </m:sSup>
      </m:oMath>
      <w:bookmarkEnd w:id="34"/>
    </w:p>
    <w:p w14:paraId="4E7CC7D3" w14:textId="3B3BAF24" w:rsidR="001A3733" w:rsidRDefault="00730935" w:rsidP="00384206">
      <w:pPr>
        <w:pStyle w:val="ListParagraph"/>
        <w:numPr>
          <w:ilvl w:val="0"/>
          <w:numId w:val="1"/>
        </w:numPr>
        <w:rPr>
          <w:sz w:val="24"/>
          <w:szCs w:val="24"/>
        </w:rPr>
      </w:pPr>
      <w:hyperlink r:id="rId12" w:anchor="standard-output-clumpify-python" w:history="1">
        <w:r w:rsidR="001A3733" w:rsidRPr="001A3733">
          <w:rPr>
            <w:rStyle w:val="Hyperlink"/>
            <w:sz w:val="24"/>
            <w:szCs w:val="24"/>
          </w:rPr>
          <w:t>Copy Number Variants Sequence Analysis</w:t>
        </w:r>
      </w:hyperlink>
      <w:r w:rsidR="00AD18B1">
        <w:rPr>
          <w:sz w:val="24"/>
          <w:szCs w:val="24"/>
        </w:rPr>
        <w:t>(FASTQ)</w:t>
      </w:r>
      <w:r w:rsidR="00253C1A">
        <w:rPr>
          <w:sz w:val="24"/>
          <w:szCs w:val="24"/>
        </w:rPr>
        <w:t xml:space="preserve"> </w:t>
      </w:r>
      <m:oMath>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3</m:t>
            </m:r>
          </m:sup>
        </m:sSup>
      </m:oMath>
    </w:p>
    <w:p w14:paraId="6F185B80" w14:textId="4C269639" w:rsidR="00A115D3" w:rsidRPr="007F682A" w:rsidRDefault="00730935" w:rsidP="007F682A">
      <w:pPr>
        <w:pStyle w:val="ListParagraph"/>
        <w:numPr>
          <w:ilvl w:val="0"/>
          <w:numId w:val="1"/>
        </w:numPr>
        <w:rPr>
          <w:sz w:val="24"/>
          <w:szCs w:val="24"/>
        </w:rPr>
      </w:pPr>
      <w:hyperlink r:id="rId13" w:history="1">
        <w:r w:rsidR="00AA41BA" w:rsidRPr="00AA41BA">
          <w:rPr>
            <w:rStyle w:val="Hyperlink"/>
            <w:sz w:val="24"/>
            <w:szCs w:val="24"/>
          </w:rPr>
          <w:t>QTL_BSA_in_Python</w:t>
        </w:r>
      </w:hyperlink>
      <w:r w:rsidR="0068686B">
        <w:rPr>
          <w:sz w:val="24"/>
          <w:szCs w:val="24"/>
        </w:rPr>
        <w:t>(VCF)</w:t>
      </w:r>
      <w:r w:rsidR="00253C1A">
        <w:rPr>
          <w:sz w:val="24"/>
          <w:szCs w:val="24"/>
        </w:rPr>
        <w:t xml:space="preserve"> </w:t>
      </w:r>
      <m:oMath>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4</m:t>
            </m:r>
          </m:sup>
        </m:sSup>
      </m:oMath>
    </w:p>
    <w:p w14:paraId="26DA614D" w14:textId="797BC91B" w:rsidR="003953A7" w:rsidRDefault="00730935" w:rsidP="00384206">
      <w:pPr>
        <w:pStyle w:val="ListParagraph"/>
        <w:numPr>
          <w:ilvl w:val="0"/>
          <w:numId w:val="1"/>
        </w:numPr>
        <w:rPr>
          <w:sz w:val="24"/>
          <w:szCs w:val="24"/>
        </w:rPr>
      </w:pPr>
      <w:hyperlink r:id="rId14" w:history="1">
        <w:r w:rsidR="003953A7" w:rsidRPr="003953A7">
          <w:rPr>
            <w:rStyle w:val="Hyperlink"/>
            <w:sz w:val="24"/>
            <w:szCs w:val="24"/>
          </w:rPr>
          <w:t>QTLAlleleFrequenciesPlot</w:t>
        </w:r>
      </w:hyperlink>
      <w:r w:rsidR="0068686B">
        <w:rPr>
          <w:sz w:val="24"/>
          <w:szCs w:val="24"/>
        </w:rPr>
        <w:t>(VCF)</w:t>
      </w:r>
      <w:r w:rsidR="00253C1A">
        <w:rPr>
          <w:sz w:val="24"/>
          <w:szCs w:val="24"/>
        </w:rPr>
        <w:t xml:space="preserve"> </w:t>
      </w:r>
      <m:oMath>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5</m:t>
            </m:r>
          </m:sup>
        </m:sSup>
      </m:oMath>
    </w:p>
    <w:p w14:paraId="65BC5545" w14:textId="3E655AA0" w:rsidR="00CA348B" w:rsidRDefault="00730935" w:rsidP="00384206">
      <w:pPr>
        <w:pStyle w:val="ListParagraph"/>
        <w:numPr>
          <w:ilvl w:val="0"/>
          <w:numId w:val="1"/>
        </w:numPr>
        <w:rPr>
          <w:sz w:val="24"/>
          <w:szCs w:val="24"/>
        </w:rPr>
      </w:pPr>
      <w:hyperlink r:id="rId15" w:history="1">
        <w:r w:rsidR="00CA348B" w:rsidRPr="00CA348B">
          <w:rPr>
            <w:rStyle w:val="Hyperlink"/>
            <w:sz w:val="24"/>
            <w:szCs w:val="24"/>
          </w:rPr>
          <w:t>QTL_BSA-Sorghum</w:t>
        </w:r>
      </w:hyperlink>
      <w:r w:rsidR="00707D86">
        <w:rPr>
          <w:sz w:val="24"/>
          <w:szCs w:val="24"/>
        </w:rPr>
        <w:t>(VCF)</w:t>
      </w:r>
      <w:r w:rsidR="00253C1A">
        <w:rPr>
          <w:sz w:val="24"/>
          <w:szCs w:val="24"/>
        </w:rPr>
        <w:t xml:space="preserve"> </w:t>
      </w:r>
      <m:oMath>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6</m:t>
            </m:r>
          </m:sup>
        </m:sSup>
      </m:oMath>
    </w:p>
    <w:p w14:paraId="14424114" w14:textId="207885AA" w:rsidR="000D0252" w:rsidRDefault="008E0CC0" w:rsidP="000D0252">
      <w:pPr>
        <w:rPr>
          <w:sz w:val="24"/>
          <w:szCs w:val="24"/>
        </w:rPr>
      </w:pPr>
      <w:r>
        <w:rPr>
          <w:sz w:val="24"/>
          <w:szCs w:val="24"/>
        </w:rPr>
        <w:t xml:space="preserve">Most of these software tools are used in downstream analysis of genomic data. </w:t>
      </w:r>
      <w:r w:rsidR="000F4ECB">
        <w:rPr>
          <w:sz w:val="24"/>
          <w:szCs w:val="24"/>
        </w:rPr>
        <w:t>What I mean by this is after aligning your sample</w:t>
      </w:r>
      <w:r w:rsidR="00494AF5">
        <w:rPr>
          <w:sz w:val="24"/>
          <w:szCs w:val="24"/>
        </w:rPr>
        <w:t xml:space="preserve"> sequences (FASTQ) </w:t>
      </w:r>
      <w:r w:rsidR="000F4ECB">
        <w:rPr>
          <w:sz w:val="24"/>
          <w:szCs w:val="24"/>
        </w:rPr>
        <w:t xml:space="preserve">with a reference genome </w:t>
      </w:r>
      <w:r w:rsidR="00494AF5">
        <w:rPr>
          <w:sz w:val="24"/>
          <w:szCs w:val="24"/>
        </w:rPr>
        <w:t xml:space="preserve">(FASTA) </w:t>
      </w:r>
      <w:r w:rsidR="000F4ECB">
        <w:rPr>
          <w:sz w:val="24"/>
          <w:szCs w:val="24"/>
        </w:rPr>
        <w:t xml:space="preserve">a </w:t>
      </w:r>
      <w:r w:rsidR="00731B44">
        <w:rPr>
          <w:sz w:val="24"/>
          <w:szCs w:val="24"/>
        </w:rPr>
        <w:t xml:space="preserve">VCF file is made.  Which tool you use depends on </w:t>
      </w:r>
      <w:r w:rsidR="00135FD0">
        <w:rPr>
          <w:sz w:val="24"/>
          <w:szCs w:val="24"/>
        </w:rPr>
        <w:t xml:space="preserve">the question you </w:t>
      </w:r>
      <w:r w:rsidR="0027787B">
        <w:rPr>
          <w:sz w:val="24"/>
          <w:szCs w:val="24"/>
        </w:rPr>
        <w:t>want to</w:t>
      </w:r>
      <w:r w:rsidR="00135FD0">
        <w:rPr>
          <w:sz w:val="24"/>
          <w:szCs w:val="24"/>
        </w:rPr>
        <w:t xml:space="preserve"> answer</w:t>
      </w:r>
      <w:r w:rsidR="00731B44">
        <w:rPr>
          <w:sz w:val="24"/>
          <w:szCs w:val="24"/>
        </w:rPr>
        <w:t xml:space="preserve">. </w:t>
      </w:r>
    </w:p>
    <w:p w14:paraId="4AAC929D" w14:textId="77777777" w:rsidR="00E3691F" w:rsidRDefault="00E3691F" w:rsidP="000D0252">
      <w:pPr>
        <w:rPr>
          <w:sz w:val="24"/>
          <w:szCs w:val="24"/>
        </w:rPr>
      </w:pPr>
    </w:p>
    <w:p w14:paraId="2213A3F1" w14:textId="77777777" w:rsidR="00F63D39" w:rsidRPr="00E3691F" w:rsidRDefault="00F63D39" w:rsidP="00F63D39">
      <w:pPr>
        <w:rPr>
          <w:rFonts w:eastAsiaTheme="minorEastAsia"/>
          <w:i/>
          <w:iCs/>
          <w:sz w:val="24"/>
          <w:szCs w:val="24"/>
        </w:rPr>
      </w:pPr>
      <w:r w:rsidRPr="00E3691F">
        <w:rPr>
          <w:rFonts w:eastAsiaTheme="minorEastAsia"/>
          <w:i/>
          <w:iCs/>
          <w:sz w:val="24"/>
          <w:szCs w:val="24"/>
        </w:rPr>
        <w:t>“It is a capital mistake to theorize before one has data.”</w:t>
      </w:r>
    </w:p>
    <w:p w14:paraId="66850B2C" w14:textId="77777777" w:rsidR="00F63D39" w:rsidRPr="00E3691F" w:rsidRDefault="00F63D39" w:rsidP="00F63D39">
      <w:pPr>
        <w:rPr>
          <w:rFonts w:eastAsiaTheme="minorEastAsia"/>
          <w:b/>
          <w:bCs/>
          <w:i/>
          <w:iCs/>
          <w:sz w:val="24"/>
          <w:szCs w:val="24"/>
        </w:rPr>
      </w:pPr>
      <w:r w:rsidRPr="00E3691F">
        <w:rPr>
          <w:rFonts w:eastAsiaTheme="minorEastAsia"/>
          <w:b/>
          <w:bCs/>
          <w:i/>
          <w:iCs/>
          <w:sz w:val="24"/>
          <w:szCs w:val="24"/>
        </w:rPr>
        <w:t>Sherlock Holmes</w:t>
      </w:r>
    </w:p>
    <w:p w14:paraId="0EAD1BE4" w14:textId="77777777" w:rsidR="00F63D39" w:rsidRDefault="00F63D39" w:rsidP="000D0252">
      <w:pPr>
        <w:rPr>
          <w:sz w:val="24"/>
          <w:szCs w:val="24"/>
        </w:rPr>
      </w:pPr>
    </w:p>
    <w:p w14:paraId="20E3DE99" w14:textId="26C2F5BE" w:rsidR="00EF7EAD" w:rsidRPr="005B3243" w:rsidRDefault="00730935" w:rsidP="000D0252">
      <w:pPr>
        <w:rPr>
          <w:sz w:val="24"/>
          <w:szCs w:val="24"/>
        </w:rPr>
      </w:pPr>
      <m:oMath>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3</m:t>
            </m:r>
          </m:sup>
        </m:sSup>
        <m:r>
          <w:rPr>
            <w:rFonts w:ascii="Cambria Math" w:hAnsi="Cambria Math"/>
            <w:sz w:val="24"/>
            <w:szCs w:val="24"/>
          </w:rPr>
          <m:t>:</m:t>
        </m:r>
      </m:oMath>
      <w:r w:rsidR="005B3243">
        <w:rPr>
          <w:rFonts w:eastAsiaTheme="minorEastAsia"/>
          <w:sz w:val="24"/>
          <w:szCs w:val="24"/>
        </w:rPr>
        <w:t xml:space="preserve"> Full Stream Raw Data</w:t>
      </w:r>
    </w:p>
    <w:p w14:paraId="328B6CE6" w14:textId="6A591DFB" w:rsidR="00AE482F" w:rsidRDefault="00730935" w:rsidP="000D0252">
      <w:pPr>
        <w:rPr>
          <w:rFonts w:eastAsiaTheme="minorEastAsia"/>
          <w:sz w:val="24"/>
          <w:szCs w:val="24"/>
        </w:rPr>
      </w:pPr>
      <m:oMath>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4</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5</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6</m:t>
            </m:r>
          </m:sup>
        </m:sSup>
        <m:r>
          <w:rPr>
            <w:rFonts w:ascii="Cambria Math" w:hAnsi="Cambria Math"/>
            <w:sz w:val="24"/>
            <w:szCs w:val="24"/>
          </w:rPr>
          <m:t>:</m:t>
        </m:r>
      </m:oMath>
      <w:r w:rsidR="004660C4">
        <w:rPr>
          <w:rFonts w:eastAsiaTheme="minorEastAsia"/>
          <w:sz w:val="24"/>
          <w:szCs w:val="24"/>
        </w:rPr>
        <w:t xml:space="preserve"> Downstream Analysis</w:t>
      </w:r>
    </w:p>
    <w:p w14:paraId="64EB17C0" w14:textId="0873F411" w:rsidR="004660C4" w:rsidRDefault="00730935" w:rsidP="000D0252">
      <w:pPr>
        <w:rPr>
          <w:rFonts w:eastAsiaTheme="minorEastAsia"/>
          <w:sz w:val="24"/>
          <w:szCs w:val="24"/>
        </w:rPr>
      </w:pPr>
      <m:oMath>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r>
          <w:rPr>
            <w:rFonts w:ascii="Cambria Math" w:hAnsi="Cambria Math"/>
            <w:sz w:val="24"/>
            <w:szCs w:val="24"/>
          </w:rPr>
          <m:t>:</m:t>
        </m:r>
      </m:oMath>
      <w:r w:rsidR="004660C4">
        <w:rPr>
          <w:rFonts w:eastAsiaTheme="minorEastAsia"/>
          <w:sz w:val="24"/>
          <w:szCs w:val="24"/>
        </w:rPr>
        <w:t xml:space="preserve"> Quality Control</w:t>
      </w:r>
    </w:p>
    <w:p w14:paraId="6366D4F7" w14:textId="7B04E8AF" w:rsidR="00654926" w:rsidRDefault="00654926" w:rsidP="000D0252">
      <w:pPr>
        <w:rPr>
          <w:rFonts w:eastAsiaTheme="minorEastAsia"/>
          <w:sz w:val="24"/>
          <w:szCs w:val="24"/>
        </w:rPr>
      </w:pPr>
    </w:p>
    <w:p w14:paraId="2C6302D6" w14:textId="219D0B41" w:rsidR="009D6D81" w:rsidDel="001179D8" w:rsidRDefault="009D6D81" w:rsidP="000D0252">
      <w:pPr>
        <w:rPr>
          <w:del w:id="35" w:author="HALL, Michael" w:date="2022-07-26T10:53:00Z"/>
          <w:rFonts w:eastAsiaTheme="minorEastAsia"/>
          <w:b/>
          <w:bCs/>
          <w:sz w:val="40"/>
          <w:szCs w:val="40"/>
        </w:rPr>
      </w:pPr>
    </w:p>
    <w:p w14:paraId="20C584C5" w14:textId="77777777" w:rsidR="001179D8" w:rsidRDefault="001179D8" w:rsidP="000D0252">
      <w:pPr>
        <w:rPr>
          <w:ins w:id="36" w:author="HALL, Michael" w:date="2022-07-26T10:53:00Z"/>
          <w:rFonts w:eastAsiaTheme="minorEastAsia"/>
          <w:i/>
          <w:iCs/>
          <w:sz w:val="44"/>
          <w:szCs w:val="44"/>
        </w:rPr>
      </w:pPr>
    </w:p>
    <w:p w14:paraId="11B8E2E7" w14:textId="7C4C3445" w:rsidR="009D6D81" w:rsidDel="00560F51" w:rsidRDefault="009D6D81" w:rsidP="000D0252">
      <w:pPr>
        <w:rPr>
          <w:del w:id="37" w:author="HALL, Michael" w:date="2022-07-26T10:53:00Z"/>
          <w:rFonts w:eastAsiaTheme="minorEastAsia"/>
          <w:i/>
          <w:iCs/>
          <w:sz w:val="44"/>
          <w:szCs w:val="44"/>
        </w:rPr>
      </w:pPr>
    </w:p>
    <w:p w14:paraId="127E3248" w14:textId="49521D82" w:rsidR="00560F51" w:rsidRDefault="00560F51" w:rsidP="000D0252">
      <w:pPr>
        <w:rPr>
          <w:ins w:id="38" w:author="HALL, Michael" w:date="2022-07-26T11:14:00Z"/>
          <w:rFonts w:eastAsiaTheme="minorEastAsia"/>
          <w:i/>
          <w:iCs/>
          <w:sz w:val="44"/>
          <w:szCs w:val="44"/>
        </w:rPr>
      </w:pPr>
    </w:p>
    <w:p w14:paraId="5B99DD0D" w14:textId="277E9945" w:rsidR="009D6D81" w:rsidRDefault="009D6D81" w:rsidP="000D0252">
      <w:pPr>
        <w:rPr>
          <w:rFonts w:eastAsiaTheme="minorEastAsia"/>
          <w:i/>
          <w:iCs/>
          <w:sz w:val="44"/>
          <w:szCs w:val="44"/>
        </w:rPr>
      </w:pPr>
    </w:p>
    <w:p w14:paraId="3ECABF03" w14:textId="5E9EB7BF" w:rsidR="002F51EC" w:rsidRDefault="002F51EC" w:rsidP="000D0252">
      <w:pPr>
        <w:rPr>
          <w:rFonts w:eastAsiaTheme="minorEastAsia"/>
          <w:i/>
          <w:iCs/>
          <w:sz w:val="44"/>
          <w:szCs w:val="44"/>
        </w:rPr>
      </w:pPr>
    </w:p>
    <w:p w14:paraId="09FBF2E1" w14:textId="77777777" w:rsidR="002F51EC" w:rsidDel="001179D8" w:rsidRDefault="002F51EC" w:rsidP="000D0252">
      <w:pPr>
        <w:rPr>
          <w:del w:id="39" w:author="HALL, Michael" w:date="2022-07-26T10:53:00Z"/>
          <w:rFonts w:eastAsiaTheme="minorEastAsia"/>
          <w:i/>
          <w:iCs/>
          <w:sz w:val="44"/>
          <w:szCs w:val="44"/>
        </w:rPr>
      </w:pPr>
    </w:p>
    <w:p w14:paraId="6590EF6C" w14:textId="661C9D82" w:rsidR="00B45E39" w:rsidRDefault="00D165F1" w:rsidP="000D0252">
      <w:pPr>
        <w:rPr>
          <w:rFonts w:eastAsiaTheme="minorEastAsia"/>
          <w:b/>
          <w:bCs/>
          <w:sz w:val="40"/>
          <w:szCs w:val="40"/>
        </w:rPr>
      </w:pPr>
      <w:del w:id="40" w:author="HALL, Michael" w:date="2022-07-26T11:09:00Z">
        <w:r w:rsidRPr="00502B83" w:rsidDel="000C0F19">
          <w:rPr>
            <w:rFonts w:eastAsiaTheme="minorEastAsia"/>
            <w:b/>
            <w:bCs/>
            <w:sz w:val="40"/>
            <w:szCs w:val="40"/>
          </w:rPr>
          <w:delText>General</w:delText>
        </w:r>
      </w:del>
      <w:del w:id="41" w:author="HALL, Michael" w:date="2022-07-25T15:46:00Z">
        <w:r w:rsidRPr="00502B83" w:rsidDel="00B45E39">
          <w:rPr>
            <w:rFonts w:eastAsiaTheme="minorEastAsia"/>
            <w:b/>
            <w:bCs/>
            <w:sz w:val="40"/>
            <w:szCs w:val="40"/>
          </w:rPr>
          <w:delText xml:space="preserve"> management</w:delText>
        </w:r>
      </w:del>
      <w:del w:id="42" w:author="HALL, Michael" w:date="2022-07-26T11:09:00Z">
        <w:r w:rsidRPr="00502B83" w:rsidDel="000C0F19">
          <w:rPr>
            <w:rFonts w:eastAsiaTheme="minorEastAsia"/>
            <w:b/>
            <w:bCs/>
            <w:sz w:val="40"/>
            <w:szCs w:val="40"/>
          </w:rPr>
          <w:delText xml:space="preserve"> software installation</w:delText>
        </w:r>
        <w:r w:rsidR="009C4B4C" w:rsidDel="000C0F19">
          <w:rPr>
            <w:rFonts w:eastAsiaTheme="minorEastAsia"/>
            <w:b/>
            <w:bCs/>
            <w:sz w:val="40"/>
            <w:szCs w:val="40"/>
          </w:rPr>
          <w:delText xml:space="preserve"> </w:delText>
        </w:r>
      </w:del>
      <w:ins w:id="43" w:author="HALL, Michael" w:date="2022-07-26T11:09:00Z">
        <w:r w:rsidR="000C0F19">
          <w:rPr>
            <w:rFonts w:eastAsiaTheme="minorEastAsia"/>
            <w:b/>
            <w:bCs/>
            <w:sz w:val="40"/>
            <w:szCs w:val="40"/>
          </w:rPr>
          <w:t>Install Management Software</w:t>
        </w:r>
      </w:ins>
    </w:p>
    <w:p w14:paraId="72D38181" w14:textId="501AD22A" w:rsidR="000C550D" w:rsidRPr="000C550D" w:rsidRDefault="000C550D" w:rsidP="000D0252">
      <w:pPr>
        <w:rPr>
          <w:rFonts w:ascii="Roboto" w:hAnsi="Roboto"/>
          <w:i/>
          <w:iCs/>
          <w:color w:val="666666"/>
          <w:sz w:val="24"/>
          <w:szCs w:val="24"/>
          <w:shd w:val="clear" w:color="auto" w:fill="FFFFFF"/>
        </w:rPr>
      </w:pPr>
      <w:r w:rsidRPr="000C550D">
        <w:rPr>
          <w:rFonts w:ascii="Roboto" w:hAnsi="Roboto"/>
          <w:i/>
          <w:iCs/>
          <w:color w:val="666666"/>
          <w:sz w:val="24"/>
          <w:szCs w:val="24"/>
          <w:shd w:val="clear" w:color="auto" w:fill="FFFFFF"/>
        </w:rPr>
        <w:t> “The best thing about a Boolean is even if you are wrong, you are only off by a bit.”</w:t>
      </w:r>
    </w:p>
    <w:p w14:paraId="2FFD70AC" w14:textId="4010C269" w:rsidR="000C550D" w:rsidRPr="00E3691F" w:rsidRDefault="000C550D" w:rsidP="000D0252">
      <w:pPr>
        <w:rPr>
          <w:ins w:id="44" w:author="HALL, Michael" w:date="2022-07-25T15:46:00Z"/>
          <w:rFonts w:eastAsiaTheme="minorEastAsia"/>
          <w:b/>
          <w:bCs/>
          <w:sz w:val="24"/>
          <w:szCs w:val="24"/>
        </w:rPr>
      </w:pPr>
      <w:r w:rsidRPr="00E3691F">
        <w:rPr>
          <w:rFonts w:ascii="Roboto" w:hAnsi="Roboto"/>
          <w:b/>
          <w:bCs/>
          <w:color w:val="666666"/>
          <w:sz w:val="24"/>
          <w:szCs w:val="24"/>
          <w:shd w:val="clear" w:color="auto" w:fill="FFFFFF"/>
        </w:rPr>
        <w:t>-Anonymous</w:t>
      </w:r>
    </w:p>
    <w:p w14:paraId="6E43AAFC" w14:textId="51CAA10A" w:rsidR="00D165F1" w:rsidRPr="00502B83" w:rsidRDefault="009C4B4C" w:rsidP="000D0252">
      <w:pPr>
        <w:rPr>
          <w:rFonts w:eastAsiaTheme="minorEastAsia"/>
          <w:b/>
          <w:bCs/>
          <w:sz w:val="40"/>
          <w:szCs w:val="40"/>
        </w:rPr>
      </w:pPr>
      <w:r>
        <w:rPr>
          <w:rFonts w:eastAsiaTheme="minorEastAsia"/>
          <w:b/>
          <w:bCs/>
          <w:sz w:val="40"/>
          <w:szCs w:val="40"/>
        </w:rPr>
        <w:t>R</w:t>
      </w:r>
      <w:ins w:id="45" w:author="HALL, Michael" w:date="2022-07-25T15:46:00Z">
        <w:r w:rsidR="00B45E39">
          <w:rPr>
            <w:rFonts w:eastAsiaTheme="minorEastAsia"/>
            <w:b/>
            <w:bCs/>
            <w:sz w:val="40"/>
            <w:szCs w:val="40"/>
          </w:rPr>
          <w:t xml:space="preserve">, Mamba, and </w:t>
        </w:r>
      </w:ins>
      <w:del w:id="46" w:author="HALL, Michael" w:date="2022-07-25T15:45:00Z">
        <w:r w:rsidDel="00B45E39">
          <w:rPr>
            <w:rFonts w:eastAsiaTheme="minorEastAsia"/>
            <w:b/>
            <w:bCs/>
            <w:sz w:val="40"/>
            <w:szCs w:val="40"/>
          </w:rPr>
          <w:delText xml:space="preserve"> and </w:delText>
        </w:r>
      </w:del>
      <w:r>
        <w:rPr>
          <w:rFonts w:eastAsiaTheme="minorEastAsia"/>
          <w:b/>
          <w:bCs/>
          <w:sz w:val="40"/>
          <w:szCs w:val="40"/>
        </w:rPr>
        <w:t>Miniconda3</w:t>
      </w:r>
      <w:r w:rsidR="00D165F1" w:rsidRPr="00502B83">
        <w:rPr>
          <w:rFonts w:eastAsiaTheme="minorEastAsia"/>
          <w:b/>
          <w:bCs/>
          <w:sz w:val="40"/>
          <w:szCs w:val="40"/>
        </w:rPr>
        <w:t>:</w:t>
      </w:r>
    </w:p>
    <w:p w14:paraId="34F72443" w14:textId="02D8EA0F" w:rsidR="009B452E" w:rsidRDefault="002334F7" w:rsidP="000D0252">
      <w:pPr>
        <w:rPr>
          <w:rFonts w:eastAsiaTheme="minorEastAsia"/>
          <w:sz w:val="24"/>
          <w:szCs w:val="24"/>
        </w:rPr>
      </w:pPr>
      <w:r>
        <w:rPr>
          <w:rFonts w:eastAsiaTheme="minorEastAsia"/>
          <w:sz w:val="24"/>
          <w:szCs w:val="24"/>
        </w:rPr>
        <w:t xml:space="preserve">Website: </w:t>
      </w:r>
      <w:hyperlink r:id="rId16" w:history="1">
        <w:r w:rsidR="009B452E" w:rsidRPr="009B452E">
          <w:rPr>
            <w:rStyle w:val="Hyperlink"/>
            <w:rFonts w:eastAsiaTheme="minorEastAsia"/>
            <w:sz w:val="24"/>
            <w:szCs w:val="24"/>
          </w:rPr>
          <w:t>Miniconda3</w:t>
        </w:r>
      </w:hyperlink>
    </w:p>
    <w:p w14:paraId="6C1FB907" w14:textId="31D99D0E" w:rsidR="00806495" w:rsidRDefault="00806495" w:rsidP="000D0252">
      <w:pPr>
        <w:rPr>
          <w:rFonts w:eastAsiaTheme="minorEastAsia"/>
          <w:sz w:val="24"/>
          <w:szCs w:val="24"/>
        </w:rPr>
      </w:pPr>
      <w:r>
        <w:rPr>
          <w:rFonts w:eastAsiaTheme="minorEastAsia"/>
          <w:sz w:val="24"/>
          <w:szCs w:val="24"/>
        </w:rPr>
        <w:t>How many bits 32 or 64?</w:t>
      </w:r>
    </w:p>
    <w:p w14:paraId="6F1BA32A" w14:textId="37CD9A40" w:rsidR="003867EE" w:rsidRDefault="003867EE" w:rsidP="000D0252">
      <w:pPr>
        <w:rPr>
          <w:rFonts w:eastAsiaTheme="minorEastAsia"/>
          <w:sz w:val="24"/>
          <w:szCs w:val="24"/>
        </w:rPr>
      </w:pPr>
      <w:r>
        <w:rPr>
          <w:rFonts w:eastAsiaTheme="minorEastAsia"/>
          <w:sz w:val="24"/>
          <w:szCs w:val="24"/>
        </w:rPr>
        <w:t>Ubuntu: $uname</w:t>
      </w:r>
      <w:r w:rsidR="00806495">
        <w:rPr>
          <w:rFonts w:eastAsiaTheme="minorEastAsia"/>
          <w:sz w:val="24"/>
          <w:szCs w:val="24"/>
        </w:rPr>
        <w:t xml:space="preserve"> -m</w:t>
      </w:r>
    </w:p>
    <w:p w14:paraId="65A347BD" w14:textId="23394393" w:rsidR="002167EA" w:rsidRDefault="002167EA" w:rsidP="000D0252">
      <w:pPr>
        <w:rPr>
          <w:rFonts w:eastAsiaTheme="minorEastAsia"/>
          <w:sz w:val="24"/>
          <w:szCs w:val="24"/>
        </w:rPr>
      </w:pPr>
      <w:r>
        <w:rPr>
          <w:rFonts w:eastAsiaTheme="minorEastAsia"/>
          <w:sz w:val="24"/>
          <w:szCs w:val="24"/>
        </w:rPr>
        <w:t>X86_</w:t>
      </w:r>
      <w:r w:rsidRPr="002167EA">
        <w:rPr>
          <w:rFonts w:eastAsiaTheme="minorEastAsia"/>
          <w:sz w:val="24"/>
          <w:szCs w:val="24"/>
          <w:highlight w:val="yellow"/>
        </w:rPr>
        <w:t>64</w:t>
      </w:r>
    </w:p>
    <w:p w14:paraId="0CC8B467" w14:textId="4E477D49" w:rsidR="002167EA" w:rsidRDefault="002167EA" w:rsidP="000D0252">
      <w:pPr>
        <w:rPr>
          <w:rFonts w:eastAsiaTheme="minorEastAsia"/>
          <w:sz w:val="24"/>
          <w:szCs w:val="24"/>
        </w:rPr>
      </w:pPr>
      <w:r>
        <w:rPr>
          <w:rFonts w:eastAsiaTheme="minorEastAsia"/>
          <w:sz w:val="24"/>
          <w:szCs w:val="24"/>
        </w:rPr>
        <w:t xml:space="preserve">Choose correct Platform and software </w:t>
      </w:r>
      <w:r w:rsidR="002334F7">
        <w:rPr>
          <w:rFonts w:eastAsiaTheme="minorEastAsia"/>
          <w:sz w:val="24"/>
          <w:szCs w:val="24"/>
        </w:rPr>
        <w:t>N</w:t>
      </w:r>
      <w:r>
        <w:rPr>
          <w:rFonts w:eastAsiaTheme="minorEastAsia"/>
          <w:sz w:val="24"/>
          <w:szCs w:val="24"/>
        </w:rPr>
        <w:t>ame</w:t>
      </w:r>
      <w:r w:rsidR="002334F7">
        <w:rPr>
          <w:rFonts w:eastAsiaTheme="minorEastAsia"/>
          <w:sz w:val="24"/>
          <w:szCs w:val="24"/>
        </w:rPr>
        <w:t xml:space="preserve"> </w:t>
      </w:r>
      <w:r w:rsidR="002334F7" w:rsidRPr="002334F7">
        <w:rPr>
          <w:rFonts w:eastAsiaTheme="minorEastAsia"/>
          <w:color w:val="FF0000"/>
          <w:sz w:val="24"/>
          <w:szCs w:val="24"/>
        </w:rPr>
        <w:t>Linux 64-bit</w:t>
      </w:r>
    </w:p>
    <w:p w14:paraId="7B35EAE0" w14:textId="1ADFFE8F" w:rsidR="002167EA" w:rsidRDefault="00730935" w:rsidP="000D0252">
      <w:pPr>
        <w:rPr>
          <w:rFonts w:eastAsiaTheme="minorEastAsia"/>
          <w:sz w:val="24"/>
          <w:szCs w:val="24"/>
        </w:rPr>
      </w:pPr>
      <w:hyperlink r:id="rId17" w:history="1">
        <w:r w:rsidR="00731B22" w:rsidRPr="00731B22">
          <w:rPr>
            <w:rStyle w:val="Hyperlink"/>
            <w:rFonts w:eastAsiaTheme="minorEastAsia"/>
            <w:sz w:val="24"/>
            <w:szCs w:val="24"/>
          </w:rPr>
          <w:t>Miniconda3 Software Download Link</w:t>
        </w:r>
      </w:hyperlink>
    </w:p>
    <w:p w14:paraId="1E358267" w14:textId="09BEB7A1" w:rsidR="00262171" w:rsidRDefault="00262171" w:rsidP="000D0252">
      <w:pPr>
        <w:rPr>
          <w:rFonts w:eastAsiaTheme="minorEastAsia"/>
          <w:sz w:val="24"/>
          <w:szCs w:val="24"/>
        </w:rPr>
      </w:pPr>
      <w:r>
        <w:rPr>
          <w:rFonts w:eastAsiaTheme="minorEastAsia"/>
          <w:sz w:val="24"/>
          <w:szCs w:val="24"/>
        </w:rPr>
        <w:t>Run bash script</w:t>
      </w:r>
      <w:r w:rsidR="00194B8D">
        <w:rPr>
          <w:rFonts w:eastAsiaTheme="minorEastAsia"/>
          <w:sz w:val="24"/>
          <w:szCs w:val="24"/>
        </w:rPr>
        <w:t xml:space="preserve"> from download</w:t>
      </w:r>
      <w:r>
        <w:rPr>
          <w:rFonts w:eastAsiaTheme="minorEastAsia"/>
          <w:sz w:val="24"/>
          <w:szCs w:val="24"/>
        </w:rPr>
        <w:t xml:space="preserve"> in Linux Terminal.</w:t>
      </w:r>
    </w:p>
    <w:p w14:paraId="0F3C6E78" w14:textId="367DB498" w:rsidR="001870A0" w:rsidRDefault="001870A0" w:rsidP="000D0252">
      <w:pPr>
        <w:rPr>
          <w:rFonts w:eastAsiaTheme="minorEastAsia"/>
          <w:sz w:val="24"/>
          <w:szCs w:val="24"/>
        </w:rPr>
      </w:pPr>
      <w:r>
        <w:rPr>
          <w:rFonts w:eastAsiaTheme="minorEastAsia"/>
          <w:sz w:val="24"/>
          <w:szCs w:val="24"/>
        </w:rPr>
        <w:t>$</w:t>
      </w:r>
      <w:r w:rsidRPr="00926E4A">
        <w:rPr>
          <w:rFonts w:eastAsiaTheme="minorEastAsia"/>
          <w:color w:val="FF0000"/>
          <w:sz w:val="24"/>
          <w:szCs w:val="24"/>
        </w:rPr>
        <w:t>bash</w:t>
      </w:r>
      <w:r>
        <w:rPr>
          <w:rFonts w:eastAsiaTheme="minorEastAsia"/>
          <w:sz w:val="24"/>
          <w:szCs w:val="24"/>
        </w:rPr>
        <w:t xml:space="preserve"> </w:t>
      </w:r>
      <w:r w:rsidR="00B21A2F" w:rsidRPr="00B21A2F">
        <w:rPr>
          <w:rFonts w:eastAsiaTheme="minorEastAsia"/>
          <w:sz w:val="24"/>
          <w:szCs w:val="24"/>
        </w:rPr>
        <w:t>Miniconda3-latest-Linux-x86_64.sh</w:t>
      </w:r>
    </w:p>
    <w:p w14:paraId="2AF99572" w14:textId="59C27FA6" w:rsidR="002334F7" w:rsidRDefault="00A44F43" w:rsidP="000D0252">
      <w:pPr>
        <w:rPr>
          <w:rFonts w:eastAsiaTheme="minorEastAsia"/>
          <w:sz w:val="24"/>
          <w:szCs w:val="24"/>
        </w:rPr>
      </w:pPr>
      <w:r>
        <w:rPr>
          <w:rFonts w:eastAsiaTheme="minorEastAsia"/>
          <w:sz w:val="24"/>
          <w:szCs w:val="24"/>
        </w:rPr>
        <w:t>$</w:t>
      </w:r>
      <w:r w:rsidR="00354255" w:rsidRPr="00926E4A">
        <w:rPr>
          <w:rFonts w:eastAsiaTheme="minorEastAsia"/>
          <w:color w:val="FF0000"/>
          <w:sz w:val="24"/>
          <w:szCs w:val="24"/>
        </w:rPr>
        <w:t>conda</w:t>
      </w:r>
      <w:r w:rsidR="00354255">
        <w:rPr>
          <w:rFonts w:eastAsiaTheme="minorEastAsia"/>
          <w:sz w:val="24"/>
          <w:szCs w:val="24"/>
        </w:rPr>
        <w:t xml:space="preserve"> update </w:t>
      </w:r>
      <w:r w:rsidR="00926E4A">
        <w:rPr>
          <w:rFonts w:eastAsiaTheme="minorEastAsia"/>
          <w:sz w:val="24"/>
          <w:szCs w:val="24"/>
        </w:rPr>
        <w:t>--</w:t>
      </w:r>
      <w:r w:rsidR="00354255">
        <w:rPr>
          <w:rFonts w:eastAsiaTheme="minorEastAsia"/>
          <w:sz w:val="24"/>
          <w:szCs w:val="24"/>
        </w:rPr>
        <w:t>all</w:t>
      </w:r>
    </w:p>
    <w:p w14:paraId="3E2025CD" w14:textId="4D0869CA" w:rsidR="00354255" w:rsidRDefault="00354255" w:rsidP="000D0252">
      <w:pPr>
        <w:rPr>
          <w:rFonts w:eastAsiaTheme="minorEastAsia"/>
          <w:sz w:val="24"/>
          <w:szCs w:val="24"/>
        </w:rPr>
      </w:pPr>
      <w:r>
        <w:rPr>
          <w:rFonts w:eastAsiaTheme="minorEastAsia"/>
          <w:sz w:val="24"/>
          <w:szCs w:val="24"/>
        </w:rPr>
        <w:t>$</w:t>
      </w:r>
      <w:r w:rsidRPr="00926E4A">
        <w:rPr>
          <w:rFonts w:eastAsiaTheme="minorEastAsia"/>
          <w:color w:val="FF0000"/>
          <w:sz w:val="24"/>
          <w:szCs w:val="24"/>
        </w:rPr>
        <w:t>conda</w:t>
      </w:r>
      <w:r>
        <w:rPr>
          <w:rFonts w:eastAsiaTheme="minorEastAsia"/>
          <w:sz w:val="24"/>
          <w:szCs w:val="24"/>
        </w:rPr>
        <w:t xml:space="preserve"> upgrade </w:t>
      </w:r>
      <w:r w:rsidR="00926E4A">
        <w:rPr>
          <w:rFonts w:eastAsiaTheme="minorEastAsia"/>
          <w:sz w:val="24"/>
          <w:szCs w:val="24"/>
        </w:rPr>
        <w:t>--</w:t>
      </w:r>
      <w:r>
        <w:rPr>
          <w:rFonts w:eastAsiaTheme="minorEastAsia"/>
          <w:sz w:val="24"/>
          <w:szCs w:val="24"/>
        </w:rPr>
        <w:t>all</w:t>
      </w:r>
    </w:p>
    <w:p w14:paraId="16ECAD4A" w14:textId="48A7DEE0" w:rsidR="00354255" w:rsidRDefault="00354255" w:rsidP="000D0252">
      <w:pPr>
        <w:rPr>
          <w:rFonts w:eastAsiaTheme="minorEastAsia"/>
          <w:sz w:val="24"/>
          <w:szCs w:val="24"/>
        </w:rPr>
      </w:pPr>
      <w:r>
        <w:rPr>
          <w:rFonts w:eastAsiaTheme="minorEastAsia"/>
          <w:sz w:val="24"/>
          <w:szCs w:val="24"/>
        </w:rPr>
        <w:t>$</w:t>
      </w:r>
      <w:r w:rsidRPr="00926E4A">
        <w:rPr>
          <w:rFonts w:eastAsiaTheme="minorEastAsia"/>
          <w:color w:val="FF0000"/>
          <w:sz w:val="24"/>
          <w:szCs w:val="24"/>
        </w:rPr>
        <w:t>conda</w:t>
      </w:r>
      <w:r>
        <w:rPr>
          <w:rFonts w:eastAsiaTheme="minorEastAsia"/>
          <w:sz w:val="24"/>
          <w:szCs w:val="24"/>
        </w:rPr>
        <w:t xml:space="preserve"> install mamba </w:t>
      </w:r>
      <w:r w:rsidR="00926E4A">
        <w:rPr>
          <w:rFonts w:eastAsiaTheme="minorEastAsia"/>
          <w:sz w:val="24"/>
          <w:szCs w:val="24"/>
        </w:rPr>
        <w:t>--</w:t>
      </w:r>
      <w:r>
        <w:rPr>
          <w:rFonts w:eastAsiaTheme="minorEastAsia"/>
          <w:sz w:val="24"/>
          <w:szCs w:val="24"/>
        </w:rPr>
        <w:t>yes</w:t>
      </w:r>
    </w:p>
    <w:p w14:paraId="64F3C936" w14:textId="0A3BDEAE" w:rsidR="00354255" w:rsidRDefault="00926E4A" w:rsidP="000D0252">
      <w:pPr>
        <w:rPr>
          <w:rFonts w:eastAsiaTheme="minorEastAsia"/>
          <w:sz w:val="24"/>
          <w:szCs w:val="24"/>
        </w:rPr>
      </w:pPr>
      <w:r>
        <w:rPr>
          <w:rFonts w:eastAsiaTheme="minorEastAsia"/>
          <w:sz w:val="24"/>
          <w:szCs w:val="24"/>
        </w:rPr>
        <w:t>$</w:t>
      </w:r>
      <w:proofErr w:type="gramStart"/>
      <w:r w:rsidRPr="00926E4A">
        <w:rPr>
          <w:rFonts w:eastAsiaTheme="minorEastAsia"/>
          <w:color w:val="FF0000"/>
          <w:sz w:val="24"/>
          <w:szCs w:val="24"/>
        </w:rPr>
        <w:t>m</w:t>
      </w:r>
      <w:r w:rsidR="00354255" w:rsidRPr="00926E4A">
        <w:rPr>
          <w:rFonts w:eastAsiaTheme="minorEastAsia"/>
          <w:color w:val="FF0000"/>
          <w:sz w:val="24"/>
          <w:szCs w:val="24"/>
        </w:rPr>
        <w:t>amba</w:t>
      </w:r>
      <w:proofErr w:type="gramEnd"/>
      <w:r w:rsidR="00354255">
        <w:rPr>
          <w:rFonts w:eastAsiaTheme="minorEastAsia"/>
          <w:sz w:val="24"/>
          <w:szCs w:val="24"/>
        </w:rPr>
        <w:t xml:space="preserve"> install git</w:t>
      </w:r>
    </w:p>
    <w:p w14:paraId="6CFBA482" w14:textId="600360EB" w:rsidR="00BA0E75" w:rsidRDefault="003A6B8F" w:rsidP="000D0252">
      <w:pPr>
        <w:rPr>
          <w:rFonts w:eastAsiaTheme="minorEastAsia"/>
          <w:sz w:val="24"/>
          <w:szCs w:val="24"/>
        </w:rPr>
      </w:pPr>
      <w:r>
        <w:rPr>
          <w:rFonts w:eastAsiaTheme="minorEastAsia"/>
          <w:sz w:val="24"/>
          <w:szCs w:val="24"/>
        </w:rPr>
        <w:t xml:space="preserve">Website: </w:t>
      </w:r>
      <w:hyperlink r:id="rId18" w:history="1">
        <w:r w:rsidR="00EB5DDA" w:rsidRPr="00EB5DDA">
          <w:rPr>
            <w:rStyle w:val="Hyperlink"/>
            <w:rFonts w:eastAsiaTheme="minorEastAsia"/>
            <w:sz w:val="24"/>
            <w:szCs w:val="24"/>
          </w:rPr>
          <w:t>Comprehensive R Network</w:t>
        </w:r>
      </w:hyperlink>
    </w:p>
    <w:p w14:paraId="7DFFFE44" w14:textId="77777777" w:rsidR="003F1520" w:rsidRPr="003F1520" w:rsidRDefault="003F1520" w:rsidP="003F1520">
      <w:pPr>
        <w:spacing w:after="0" w:line="240" w:lineRule="auto"/>
        <w:rPr>
          <w:rFonts w:ascii="Courier New" w:eastAsia="Times New Roman" w:hAnsi="Courier New" w:cs="Courier New"/>
          <w:color w:val="000000"/>
          <w:sz w:val="20"/>
          <w:szCs w:val="20"/>
          <w:shd w:val="clear" w:color="auto" w:fill="FFFFFF"/>
          <w:lang w:eastAsia="en-GB"/>
        </w:rPr>
      </w:pPr>
      <w:r w:rsidRPr="003F1520">
        <w:rPr>
          <w:rFonts w:ascii="Courier New" w:eastAsia="Times New Roman" w:hAnsi="Courier New" w:cs="Courier New"/>
          <w:i/>
          <w:iCs/>
          <w:color w:val="60A0B0"/>
          <w:sz w:val="20"/>
          <w:szCs w:val="20"/>
          <w:shd w:val="clear" w:color="auto" w:fill="FFFFFF"/>
          <w:lang w:eastAsia="en-GB"/>
        </w:rPr>
        <w:t xml:space="preserve"># </w:t>
      </w:r>
      <w:proofErr w:type="gramStart"/>
      <w:r w:rsidRPr="003F1520">
        <w:rPr>
          <w:rFonts w:ascii="Courier New" w:eastAsia="Times New Roman" w:hAnsi="Courier New" w:cs="Courier New"/>
          <w:i/>
          <w:iCs/>
          <w:color w:val="60A0B0"/>
          <w:sz w:val="20"/>
          <w:szCs w:val="20"/>
          <w:shd w:val="clear" w:color="auto" w:fill="FFFFFF"/>
          <w:lang w:eastAsia="en-GB"/>
        </w:rPr>
        <w:t>update</w:t>
      </w:r>
      <w:proofErr w:type="gramEnd"/>
      <w:r w:rsidRPr="003F1520">
        <w:rPr>
          <w:rFonts w:ascii="Courier New" w:eastAsia="Times New Roman" w:hAnsi="Courier New" w:cs="Courier New"/>
          <w:i/>
          <w:iCs/>
          <w:color w:val="60A0B0"/>
          <w:sz w:val="20"/>
          <w:szCs w:val="20"/>
          <w:shd w:val="clear" w:color="auto" w:fill="FFFFFF"/>
          <w:lang w:eastAsia="en-GB"/>
        </w:rPr>
        <w:t xml:space="preserve"> indices</w:t>
      </w:r>
    </w:p>
    <w:p w14:paraId="60CA6898" w14:textId="0EFCC039" w:rsidR="003F1520" w:rsidRDefault="003F1520" w:rsidP="003F1520">
      <w:pPr>
        <w:spacing w:after="0" w:line="240" w:lineRule="auto"/>
        <w:rPr>
          <w:rFonts w:ascii="Courier New" w:eastAsia="Times New Roman" w:hAnsi="Courier New" w:cs="Courier New"/>
          <w:color w:val="7D9029"/>
          <w:sz w:val="20"/>
          <w:szCs w:val="20"/>
          <w:shd w:val="clear" w:color="auto" w:fill="FFFFFF"/>
          <w:lang w:eastAsia="en-GB"/>
        </w:rPr>
      </w:pPr>
      <w:r w:rsidRPr="003F1520">
        <w:rPr>
          <w:rFonts w:ascii="Courier New" w:eastAsia="Times New Roman" w:hAnsi="Courier New" w:cs="Courier New"/>
          <w:color w:val="06287E"/>
          <w:sz w:val="20"/>
          <w:szCs w:val="20"/>
          <w:shd w:val="clear" w:color="auto" w:fill="FFFFFF"/>
          <w:lang w:eastAsia="en-GB"/>
        </w:rPr>
        <w:t>sudo</w:t>
      </w:r>
      <w:r w:rsidRPr="003F1520">
        <w:rPr>
          <w:rFonts w:ascii="Courier New" w:eastAsia="Times New Roman" w:hAnsi="Courier New" w:cs="Courier New"/>
          <w:color w:val="000000"/>
          <w:sz w:val="20"/>
          <w:szCs w:val="20"/>
          <w:shd w:val="clear" w:color="auto" w:fill="FFFFFF"/>
          <w:lang w:eastAsia="en-GB"/>
        </w:rPr>
        <w:t xml:space="preserve"> apt update </w:t>
      </w:r>
      <w:r w:rsidRPr="003F1520">
        <w:rPr>
          <w:rFonts w:ascii="Courier New" w:eastAsia="Times New Roman" w:hAnsi="Courier New" w:cs="Courier New"/>
          <w:color w:val="7D9029"/>
          <w:sz w:val="20"/>
          <w:szCs w:val="20"/>
          <w:shd w:val="clear" w:color="auto" w:fill="FFFFFF"/>
          <w:lang w:eastAsia="en-GB"/>
        </w:rPr>
        <w:t>-qq</w:t>
      </w:r>
    </w:p>
    <w:p w14:paraId="1166FD96" w14:textId="77777777" w:rsidR="006F5C45" w:rsidRPr="003F1520" w:rsidRDefault="006F5C45" w:rsidP="003F1520">
      <w:pPr>
        <w:spacing w:after="0" w:line="240" w:lineRule="auto"/>
        <w:rPr>
          <w:rFonts w:ascii="Courier New" w:eastAsia="Times New Roman" w:hAnsi="Courier New" w:cs="Courier New"/>
          <w:color w:val="000000"/>
          <w:sz w:val="20"/>
          <w:szCs w:val="20"/>
          <w:shd w:val="clear" w:color="auto" w:fill="FFFFFF"/>
          <w:lang w:eastAsia="en-GB"/>
        </w:rPr>
      </w:pPr>
    </w:p>
    <w:p w14:paraId="501B6CA7" w14:textId="77777777" w:rsidR="003F1520" w:rsidRPr="003F1520" w:rsidRDefault="003F1520" w:rsidP="003F1520">
      <w:pPr>
        <w:spacing w:after="0" w:line="240" w:lineRule="auto"/>
        <w:rPr>
          <w:rFonts w:ascii="Courier New" w:eastAsia="Times New Roman" w:hAnsi="Courier New" w:cs="Courier New"/>
          <w:color w:val="000000"/>
          <w:sz w:val="20"/>
          <w:szCs w:val="20"/>
          <w:shd w:val="clear" w:color="auto" w:fill="FFFFFF"/>
          <w:lang w:eastAsia="en-GB"/>
        </w:rPr>
      </w:pPr>
      <w:r w:rsidRPr="003F1520">
        <w:rPr>
          <w:rFonts w:ascii="Courier New" w:eastAsia="Times New Roman" w:hAnsi="Courier New" w:cs="Courier New"/>
          <w:i/>
          <w:iCs/>
          <w:color w:val="60A0B0"/>
          <w:sz w:val="20"/>
          <w:szCs w:val="20"/>
          <w:shd w:val="clear" w:color="auto" w:fill="FFFFFF"/>
          <w:lang w:eastAsia="en-GB"/>
        </w:rPr>
        <w:t xml:space="preserve"># </w:t>
      </w:r>
      <w:proofErr w:type="gramStart"/>
      <w:r w:rsidRPr="003F1520">
        <w:rPr>
          <w:rFonts w:ascii="Courier New" w:eastAsia="Times New Roman" w:hAnsi="Courier New" w:cs="Courier New"/>
          <w:i/>
          <w:iCs/>
          <w:color w:val="60A0B0"/>
          <w:sz w:val="20"/>
          <w:szCs w:val="20"/>
          <w:shd w:val="clear" w:color="auto" w:fill="FFFFFF"/>
          <w:lang w:eastAsia="en-GB"/>
        </w:rPr>
        <w:t>install</w:t>
      </w:r>
      <w:proofErr w:type="gramEnd"/>
      <w:r w:rsidRPr="003F1520">
        <w:rPr>
          <w:rFonts w:ascii="Courier New" w:eastAsia="Times New Roman" w:hAnsi="Courier New" w:cs="Courier New"/>
          <w:i/>
          <w:iCs/>
          <w:color w:val="60A0B0"/>
          <w:sz w:val="20"/>
          <w:szCs w:val="20"/>
          <w:shd w:val="clear" w:color="auto" w:fill="FFFFFF"/>
          <w:lang w:eastAsia="en-GB"/>
        </w:rPr>
        <w:t xml:space="preserve"> two helper packages we need</w:t>
      </w:r>
    </w:p>
    <w:p w14:paraId="47242FEA" w14:textId="371B23C8" w:rsidR="003F1520" w:rsidRDefault="003F1520" w:rsidP="003F1520">
      <w:pPr>
        <w:spacing w:after="0" w:line="240" w:lineRule="auto"/>
        <w:rPr>
          <w:rFonts w:ascii="Courier New" w:eastAsia="Times New Roman" w:hAnsi="Courier New" w:cs="Courier New"/>
          <w:color w:val="000000"/>
          <w:sz w:val="20"/>
          <w:szCs w:val="20"/>
          <w:shd w:val="clear" w:color="auto" w:fill="FFFFFF"/>
          <w:lang w:eastAsia="en-GB"/>
        </w:rPr>
      </w:pPr>
      <w:r w:rsidRPr="003F1520">
        <w:rPr>
          <w:rFonts w:ascii="Courier New" w:eastAsia="Times New Roman" w:hAnsi="Courier New" w:cs="Courier New"/>
          <w:color w:val="06287E"/>
          <w:sz w:val="20"/>
          <w:szCs w:val="20"/>
          <w:shd w:val="clear" w:color="auto" w:fill="FFFFFF"/>
          <w:lang w:eastAsia="en-GB"/>
        </w:rPr>
        <w:t>sudo</w:t>
      </w:r>
      <w:r w:rsidRPr="003F1520">
        <w:rPr>
          <w:rFonts w:ascii="Courier New" w:eastAsia="Times New Roman" w:hAnsi="Courier New" w:cs="Courier New"/>
          <w:color w:val="000000"/>
          <w:sz w:val="20"/>
          <w:szCs w:val="20"/>
          <w:shd w:val="clear" w:color="auto" w:fill="FFFFFF"/>
          <w:lang w:eastAsia="en-GB"/>
        </w:rPr>
        <w:t xml:space="preserve"> apt install </w:t>
      </w:r>
      <w:r w:rsidRPr="003F1520">
        <w:rPr>
          <w:rFonts w:ascii="Courier New" w:eastAsia="Times New Roman" w:hAnsi="Courier New" w:cs="Courier New"/>
          <w:color w:val="7D9029"/>
          <w:sz w:val="20"/>
          <w:szCs w:val="20"/>
          <w:shd w:val="clear" w:color="auto" w:fill="FFFFFF"/>
          <w:lang w:eastAsia="en-GB"/>
        </w:rPr>
        <w:t>--no-install-recommends</w:t>
      </w:r>
      <w:r w:rsidRPr="003F1520">
        <w:rPr>
          <w:rFonts w:ascii="Courier New" w:eastAsia="Times New Roman" w:hAnsi="Courier New" w:cs="Courier New"/>
          <w:color w:val="000000"/>
          <w:sz w:val="20"/>
          <w:szCs w:val="20"/>
          <w:shd w:val="clear" w:color="auto" w:fill="FFFFFF"/>
          <w:lang w:eastAsia="en-GB"/>
        </w:rPr>
        <w:t xml:space="preserve"> software-properties-common dirmngr</w:t>
      </w:r>
    </w:p>
    <w:p w14:paraId="273883A7" w14:textId="77777777" w:rsidR="006F5C45" w:rsidRPr="003F1520" w:rsidRDefault="006F5C45" w:rsidP="003F1520">
      <w:pPr>
        <w:spacing w:after="0" w:line="240" w:lineRule="auto"/>
        <w:rPr>
          <w:rFonts w:ascii="Courier New" w:eastAsia="Times New Roman" w:hAnsi="Courier New" w:cs="Courier New"/>
          <w:color w:val="000000"/>
          <w:sz w:val="20"/>
          <w:szCs w:val="20"/>
          <w:shd w:val="clear" w:color="auto" w:fill="FFFFFF"/>
          <w:lang w:eastAsia="en-GB"/>
        </w:rPr>
      </w:pPr>
    </w:p>
    <w:p w14:paraId="524EF767" w14:textId="77777777" w:rsidR="003F1520" w:rsidRPr="003F1520" w:rsidRDefault="003F1520" w:rsidP="003F1520">
      <w:pPr>
        <w:spacing w:after="0" w:line="240" w:lineRule="auto"/>
        <w:rPr>
          <w:rFonts w:ascii="Courier New" w:eastAsia="Times New Roman" w:hAnsi="Courier New" w:cs="Courier New"/>
          <w:color w:val="000000"/>
          <w:sz w:val="20"/>
          <w:szCs w:val="20"/>
          <w:shd w:val="clear" w:color="auto" w:fill="FFFFFF"/>
          <w:lang w:eastAsia="en-GB"/>
        </w:rPr>
      </w:pPr>
      <w:r w:rsidRPr="003F1520">
        <w:rPr>
          <w:rFonts w:ascii="Courier New" w:eastAsia="Times New Roman" w:hAnsi="Courier New" w:cs="Courier New"/>
          <w:i/>
          <w:iCs/>
          <w:color w:val="60A0B0"/>
          <w:sz w:val="20"/>
          <w:szCs w:val="20"/>
          <w:shd w:val="clear" w:color="auto" w:fill="FFFFFF"/>
          <w:lang w:eastAsia="en-GB"/>
        </w:rPr>
        <w:t xml:space="preserve"># </w:t>
      </w:r>
      <w:proofErr w:type="gramStart"/>
      <w:r w:rsidRPr="003F1520">
        <w:rPr>
          <w:rFonts w:ascii="Courier New" w:eastAsia="Times New Roman" w:hAnsi="Courier New" w:cs="Courier New"/>
          <w:i/>
          <w:iCs/>
          <w:color w:val="60A0B0"/>
          <w:sz w:val="20"/>
          <w:szCs w:val="20"/>
          <w:shd w:val="clear" w:color="auto" w:fill="FFFFFF"/>
          <w:lang w:eastAsia="en-GB"/>
        </w:rPr>
        <w:t>add</w:t>
      </w:r>
      <w:proofErr w:type="gramEnd"/>
      <w:r w:rsidRPr="003F1520">
        <w:rPr>
          <w:rFonts w:ascii="Courier New" w:eastAsia="Times New Roman" w:hAnsi="Courier New" w:cs="Courier New"/>
          <w:i/>
          <w:iCs/>
          <w:color w:val="60A0B0"/>
          <w:sz w:val="20"/>
          <w:szCs w:val="20"/>
          <w:shd w:val="clear" w:color="auto" w:fill="FFFFFF"/>
          <w:lang w:eastAsia="en-GB"/>
        </w:rPr>
        <w:t xml:space="preserve"> the signing key (by Michael Rutter) for these repos</w:t>
      </w:r>
    </w:p>
    <w:p w14:paraId="3A760AA0" w14:textId="77777777" w:rsidR="003F1520" w:rsidRPr="003F1520" w:rsidRDefault="003F1520" w:rsidP="003F1520">
      <w:pPr>
        <w:spacing w:after="0" w:line="240" w:lineRule="auto"/>
        <w:rPr>
          <w:rFonts w:ascii="Courier New" w:eastAsia="Times New Roman" w:hAnsi="Courier New" w:cs="Courier New"/>
          <w:color w:val="000000"/>
          <w:sz w:val="20"/>
          <w:szCs w:val="20"/>
          <w:shd w:val="clear" w:color="auto" w:fill="FFFFFF"/>
          <w:lang w:eastAsia="en-GB"/>
        </w:rPr>
      </w:pPr>
      <w:r w:rsidRPr="003F1520">
        <w:rPr>
          <w:rFonts w:ascii="Courier New" w:eastAsia="Times New Roman" w:hAnsi="Courier New" w:cs="Courier New"/>
          <w:i/>
          <w:iCs/>
          <w:color w:val="60A0B0"/>
          <w:sz w:val="20"/>
          <w:szCs w:val="20"/>
          <w:shd w:val="clear" w:color="auto" w:fill="FFFFFF"/>
          <w:lang w:eastAsia="en-GB"/>
        </w:rPr>
        <w:t xml:space="preserve"># To verify key, run gpg --show-keys /etc/apt/trusted.gpg.d/cran_ubuntu_key.asc </w:t>
      </w:r>
    </w:p>
    <w:p w14:paraId="5D827EA7" w14:textId="3E1F68E5" w:rsidR="003F1520" w:rsidRDefault="003F1520" w:rsidP="003F1520">
      <w:pPr>
        <w:spacing w:after="0" w:line="240" w:lineRule="auto"/>
        <w:rPr>
          <w:rFonts w:ascii="Courier New" w:eastAsia="Times New Roman" w:hAnsi="Courier New" w:cs="Courier New"/>
          <w:i/>
          <w:iCs/>
          <w:color w:val="60A0B0"/>
          <w:sz w:val="20"/>
          <w:szCs w:val="20"/>
          <w:shd w:val="clear" w:color="auto" w:fill="FFFFFF"/>
          <w:lang w:eastAsia="en-GB"/>
        </w:rPr>
      </w:pPr>
      <w:r w:rsidRPr="003F1520">
        <w:rPr>
          <w:rFonts w:ascii="Courier New" w:eastAsia="Times New Roman" w:hAnsi="Courier New" w:cs="Courier New"/>
          <w:i/>
          <w:iCs/>
          <w:color w:val="60A0B0"/>
          <w:sz w:val="20"/>
          <w:szCs w:val="20"/>
          <w:shd w:val="clear" w:color="auto" w:fill="FFFFFF"/>
          <w:lang w:eastAsia="en-GB"/>
        </w:rPr>
        <w:t># Fingerprint: E298A3A825C0D65DFD57CBB651716619E084DAB9</w:t>
      </w:r>
    </w:p>
    <w:p w14:paraId="5608011E" w14:textId="77777777" w:rsidR="006F5C45" w:rsidRPr="003F1520" w:rsidRDefault="006F5C45" w:rsidP="003F1520">
      <w:pPr>
        <w:spacing w:after="0" w:line="240" w:lineRule="auto"/>
        <w:rPr>
          <w:rFonts w:ascii="Courier New" w:eastAsia="Times New Roman" w:hAnsi="Courier New" w:cs="Courier New"/>
          <w:color w:val="000000"/>
          <w:sz w:val="20"/>
          <w:szCs w:val="20"/>
          <w:shd w:val="clear" w:color="auto" w:fill="FFFFFF"/>
          <w:lang w:eastAsia="en-GB"/>
        </w:rPr>
      </w:pPr>
    </w:p>
    <w:p w14:paraId="7241C766" w14:textId="0C1FB345" w:rsidR="003F1520" w:rsidRDefault="003F1520" w:rsidP="003F1520">
      <w:pPr>
        <w:spacing w:after="0" w:line="240" w:lineRule="auto"/>
        <w:rPr>
          <w:rFonts w:ascii="Courier New" w:eastAsia="Times New Roman" w:hAnsi="Courier New" w:cs="Courier New"/>
          <w:color w:val="000000"/>
          <w:sz w:val="20"/>
          <w:szCs w:val="20"/>
          <w:shd w:val="clear" w:color="auto" w:fill="FFFFFF"/>
          <w:lang w:eastAsia="en-GB"/>
        </w:rPr>
      </w:pPr>
      <w:r w:rsidRPr="003F1520">
        <w:rPr>
          <w:rFonts w:ascii="Courier New" w:eastAsia="Times New Roman" w:hAnsi="Courier New" w:cs="Courier New"/>
          <w:color w:val="06287E"/>
          <w:sz w:val="20"/>
          <w:szCs w:val="20"/>
          <w:shd w:val="clear" w:color="auto" w:fill="FFFFFF"/>
          <w:lang w:eastAsia="en-GB"/>
        </w:rPr>
        <w:t>wget</w:t>
      </w:r>
      <w:r w:rsidRPr="003F1520">
        <w:rPr>
          <w:rFonts w:ascii="Courier New" w:eastAsia="Times New Roman" w:hAnsi="Courier New" w:cs="Courier New"/>
          <w:color w:val="000000"/>
          <w:sz w:val="20"/>
          <w:szCs w:val="20"/>
          <w:shd w:val="clear" w:color="auto" w:fill="FFFFFF"/>
          <w:lang w:eastAsia="en-GB"/>
        </w:rPr>
        <w:t xml:space="preserve"> </w:t>
      </w:r>
      <w:r w:rsidRPr="003F1520">
        <w:rPr>
          <w:rFonts w:ascii="Courier New" w:eastAsia="Times New Roman" w:hAnsi="Courier New" w:cs="Courier New"/>
          <w:color w:val="7D9029"/>
          <w:sz w:val="20"/>
          <w:szCs w:val="20"/>
          <w:shd w:val="clear" w:color="auto" w:fill="FFFFFF"/>
          <w:lang w:eastAsia="en-GB"/>
        </w:rPr>
        <w:t>-qO-</w:t>
      </w:r>
      <w:r w:rsidRPr="003F1520">
        <w:rPr>
          <w:rFonts w:ascii="Courier New" w:eastAsia="Times New Roman" w:hAnsi="Courier New" w:cs="Courier New"/>
          <w:color w:val="000000"/>
          <w:sz w:val="20"/>
          <w:szCs w:val="20"/>
          <w:shd w:val="clear" w:color="auto" w:fill="FFFFFF"/>
          <w:lang w:eastAsia="en-GB"/>
        </w:rPr>
        <w:t xml:space="preserve"> https://cloud.r-project.org/bin/linux/ubuntu/marutter_pubkey.asc </w:t>
      </w:r>
      <w:r w:rsidRPr="003F1520">
        <w:rPr>
          <w:rFonts w:ascii="Courier New" w:eastAsia="Times New Roman" w:hAnsi="Courier New" w:cs="Courier New"/>
          <w:b/>
          <w:bCs/>
          <w:color w:val="007020"/>
          <w:sz w:val="20"/>
          <w:szCs w:val="20"/>
          <w:shd w:val="clear" w:color="auto" w:fill="FFFFFF"/>
          <w:lang w:eastAsia="en-GB"/>
        </w:rPr>
        <w:t>|</w:t>
      </w:r>
      <w:r w:rsidRPr="003F1520">
        <w:rPr>
          <w:rFonts w:ascii="Courier New" w:eastAsia="Times New Roman" w:hAnsi="Courier New" w:cs="Courier New"/>
          <w:color w:val="000000"/>
          <w:sz w:val="20"/>
          <w:szCs w:val="20"/>
          <w:shd w:val="clear" w:color="auto" w:fill="FFFFFF"/>
          <w:lang w:eastAsia="en-GB"/>
        </w:rPr>
        <w:t xml:space="preserve"> </w:t>
      </w:r>
      <w:r w:rsidRPr="003F1520">
        <w:rPr>
          <w:rFonts w:ascii="Courier New" w:eastAsia="Times New Roman" w:hAnsi="Courier New" w:cs="Courier New"/>
          <w:color w:val="06287E"/>
          <w:sz w:val="20"/>
          <w:szCs w:val="20"/>
          <w:shd w:val="clear" w:color="auto" w:fill="FFFFFF"/>
          <w:lang w:eastAsia="en-GB"/>
        </w:rPr>
        <w:t>sudo</w:t>
      </w:r>
      <w:r w:rsidRPr="003F1520">
        <w:rPr>
          <w:rFonts w:ascii="Courier New" w:eastAsia="Times New Roman" w:hAnsi="Courier New" w:cs="Courier New"/>
          <w:color w:val="000000"/>
          <w:sz w:val="20"/>
          <w:szCs w:val="20"/>
          <w:shd w:val="clear" w:color="auto" w:fill="FFFFFF"/>
          <w:lang w:eastAsia="en-GB"/>
        </w:rPr>
        <w:t xml:space="preserve"> tee </w:t>
      </w:r>
      <w:r w:rsidRPr="003F1520">
        <w:rPr>
          <w:rFonts w:ascii="Courier New" w:eastAsia="Times New Roman" w:hAnsi="Courier New" w:cs="Courier New"/>
          <w:color w:val="7D9029"/>
          <w:sz w:val="20"/>
          <w:szCs w:val="20"/>
          <w:shd w:val="clear" w:color="auto" w:fill="FFFFFF"/>
          <w:lang w:eastAsia="en-GB"/>
        </w:rPr>
        <w:t>-a</w:t>
      </w:r>
      <w:r w:rsidRPr="003F1520">
        <w:rPr>
          <w:rFonts w:ascii="Courier New" w:eastAsia="Times New Roman" w:hAnsi="Courier New" w:cs="Courier New"/>
          <w:color w:val="000000"/>
          <w:sz w:val="20"/>
          <w:szCs w:val="20"/>
          <w:shd w:val="clear" w:color="auto" w:fill="FFFFFF"/>
          <w:lang w:eastAsia="en-GB"/>
        </w:rPr>
        <w:t xml:space="preserve"> /etc/apt/trusted.gpg.d/cran_ubuntu_key.asc</w:t>
      </w:r>
    </w:p>
    <w:p w14:paraId="372D099A" w14:textId="77777777" w:rsidR="006F5C45" w:rsidRPr="003F1520" w:rsidRDefault="006F5C45" w:rsidP="003F1520">
      <w:pPr>
        <w:spacing w:after="0" w:line="240" w:lineRule="auto"/>
        <w:rPr>
          <w:rFonts w:ascii="Courier New" w:eastAsia="Times New Roman" w:hAnsi="Courier New" w:cs="Courier New"/>
          <w:color w:val="000000"/>
          <w:sz w:val="20"/>
          <w:szCs w:val="20"/>
          <w:shd w:val="clear" w:color="auto" w:fill="FFFFFF"/>
          <w:lang w:eastAsia="en-GB"/>
        </w:rPr>
      </w:pPr>
    </w:p>
    <w:p w14:paraId="608B821F" w14:textId="7CAA13F9" w:rsidR="003F1520" w:rsidRDefault="003F1520" w:rsidP="003F1520">
      <w:pPr>
        <w:spacing w:after="0" w:line="240" w:lineRule="auto"/>
        <w:rPr>
          <w:rFonts w:ascii="Courier New" w:eastAsia="Times New Roman" w:hAnsi="Courier New" w:cs="Courier New"/>
          <w:i/>
          <w:iCs/>
          <w:color w:val="60A0B0"/>
          <w:sz w:val="20"/>
          <w:szCs w:val="20"/>
          <w:shd w:val="clear" w:color="auto" w:fill="FFFFFF"/>
          <w:lang w:eastAsia="en-GB"/>
        </w:rPr>
      </w:pPr>
      <w:r w:rsidRPr="003F1520">
        <w:rPr>
          <w:rFonts w:ascii="Courier New" w:eastAsia="Times New Roman" w:hAnsi="Courier New" w:cs="Courier New"/>
          <w:i/>
          <w:iCs/>
          <w:color w:val="60A0B0"/>
          <w:sz w:val="20"/>
          <w:szCs w:val="20"/>
          <w:shd w:val="clear" w:color="auto" w:fill="FFFFFF"/>
          <w:lang w:eastAsia="en-GB"/>
        </w:rPr>
        <w:t xml:space="preserve"># </w:t>
      </w:r>
      <w:proofErr w:type="gramStart"/>
      <w:r w:rsidRPr="003F1520">
        <w:rPr>
          <w:rFonts w:ascii="Courier New" w:eastAsia="Times New Roman" w:hAnsi="Courier New" w:cs="Courier New"/>
          <w:i/>
          <w:iCs/>
          <w:color w:val="60A0B0"/>
          <w:sz w:val="20"/>
          <w:szCs w:val="20"/>
          <w:shd w:val="clear" w:color="auto" w:fill="FFFFFF"/>
          <w:lang w:eastAsia="en-GB"/>
        </w:rPr>
        <w:t>add</w:t>
      </w:r>
      <w:proofErr w:type="gramEnd"/>
      <w:r w:rsidRPr="003F1520">
        <w:rPr>
          <w:rFonts w:ascii="Courier New" w:eastAsia="Times New Roman" w:hAnsi="Courier New" w:cs="Courier New"/>
          <w:i/>
          <w:iCs/>
          <w:color w:val="60A0B0"/>
          <w:sz w:val="20"/>
          <w:szCs w:val="20"/>
          <w:shd w:val="clear" w:color="auto" w:fill="FFFFFF"/>
          <w:lang w:eastAsia="en-GB"/>
        </w:rPr>
        <w:t xml:space="preserve"> the R 4.0 repo from CRAN -- adjust 'focal' to 'groovy' or 'bionic' as needed</w:t>
      </w:r>
    </w:p>
    <w:p w14:paraId="23CD3A49" w14:textId="77777777" w:rsidR="00EA6742" w:rsidRPr="003F1520" w:rsidRDefault="00EA6742" w:rsidP="003F1520">
      <w:pPr>
        <w:spacing w:after="0" w:line="240" w:lineRule="auto"/>
        <w:rPr>
          <w:rFonts w:ascii="Courier New" w:eastAsia="Times New Roman" w:hAnsi="Courier New" w:cs="Courier New"/>
          <w:color w:val="000000"/>
          <w:sz w:val="20"/>
          <w:szCs w:val="20"/>
          <w:shd w:val="clear" w:color="auto" w:fill="FFFFFF"/>
          <w:lang w:eastAsia="en-GB"/>
        </w:rPr>
      </w:pPr>
    </w:p>
    <w:p w14:paraId="74B00DD6" w14:textId="68536CEC" w:rsidR="003F1520" w:rsidRDefault="003F1520" w:rsidP="003F1520">
      <w:pPr>
        <w:rPr>
          <w:rFonts w:ascii="Courier New" w:eastAsia="Times New Roman" w:hAnsi="Courier New" w:cs="Courier New"/>
          <w:color w:val="4070A0"/>
          <w:sz w:val="20"/>
          <w:szCs w:val="20"/>
          <w:shd w:val="clear" w:color="auto" w:fill="FFFFFF"/>
          <w:lang w:eastAsia="en-GB"/>
        </w:rPr>
      </w:pPr>
      <w:r w:rsidRPr="003F1520">
        <w:rPr>
          <w:rFonts w:ascii="Courier New" w:eastAsia="Times New Roman" w:hAnsi="Courier New" w:cs="Courier New"/>
          <w:color w:val="06287E"/>
          <w:sz w:val="20"/>
          <w:szCs w:val="20"/>
          <w:shd w:val="clear" w:color="auto" w:fill="FFFFFF"/>
          <w:lang w:eastAsia="en-GB"/>
        </w:rPr>
        <w:t>sudo</w:t>
      </w:r>
      <w:r w:rsidRPr="003F1520">
        <w:rPr>
          <w:rFonts w:ascii="Courier New" w:eastAsia="Times New Roman" w:hAnsi="Courier New" w:cs="Courier New"/>
          <w:color w:val="000000"/>
          <w:sz w:val="20"/>
          <w:szCs w:val="20"/>
          <w:shd w:val="clear" w:color="auto" w:fill="FFFFFF"/>
          <w:lang w:eastAsia="en-GB"/>
        </w:rPr>
        <w:t xml:space="preserve"> add-apt-repository </w:t>
      </w:r>
      <w:r w:rsidRPr="003F1520">
        <w:rPr>
          <w:rFonts w:ascii="Courier New" w:eastAsia="Times New Roman" w:hAnsi="Courier New" w:cs="Courier New"/>
          <w:color w:val="4070A0"/>
          <w:sz w:val="20"/>
          <w:szCs w:val="20"/>
          <w:shd w:val="clear" w:color="auto" w:fill="FFFFFF"/>
          <w:lang w:eastAsia="en-GB"/>
        </w:rPr>
        <w:t xml:space="preserve">"deb https://cloud.r-project.org/bin/linux/ubuntu </w:t>
      </w:r>
      <w:r w:rsidRPr="003F1520">
        <w:rPr>
          <w:rFonts w:ascii="Courier New" w:eastAsia="Times New Roman" w:hAnsi="Courier New" w:cs="Courier New"/>
          <w:color w:val="19177C"/>
          <w:sz w:val="20"/>
          <w:szCs w:val="20"/>
          <w:shd w:val="clear" w:color="auto" w:fill="FFFFFF"/>
          <w:lang w:eastAsia="en-GB"/>
        </w:rPr>
        <w:t>$(</w:t>
      </w:r>
      <w:r w:rsidRPr="003F1520">
        <w:rPr>
          <w:rFonts w:ascii="Courier New" w:eastAsia="Times New Roman" w:hAnsi="Courier New" w:cs="Courier New"/>
          <w:color w:val="000000"/>
          <w:sz w:val="20"/>
          <w:szCs w:val="20"/>
          <w:shd w:val="clear" w:color="auto" w:fill="FFFFFF"/>
          <w:lang w:eastAsia="en-GB"/>
        </w:rPr>
        <w:t xml:space="preserve">lsb_release </w:t>
      </w:r>
      <w:r w:rsidRPr="003F1520">
        <w:rPr>
          <w:rFonts w:ascii="Courier New" w:eastAsia="Times New Roman" w:hAnsi="Courier New" w:cs="Courier New"/>
          <w:color w:val="7D9029"/>
          <w:sz w:val="20"/>
          <w:szCs w:val="20"/>
          <w:shd w:val="clear" w:color="auto" w:fill="FFFFFF"/>
          <w:lang w:eastAsia="en-GB"/>
        </w:rPr>
        <w:t>-cs</w:t>
      </w:r>
      <w:r w:rsidRPr="003F1520">
        <w:rPr>
          <w:rFonts w:ascii="Courier New" w:eastAsia="Times New Roman" w:hAnsi="Courier New" w:cs="Courier New"/>
          <w:color w:val="19177C"/>
          <w:sz w:val="20"/>
          <w:szCs w:val="20"/>
          <w:shd w:val="clear" w:color="auto" w:fill="FFFFFF"/>
          <w:lang w:eastAsia="en-GB"/>
        </w:rPr>
        <w:t>)</w:t>
      </w:r>
      <w:r w:rsidRPr="003F1520">
        <w:rPr>
          <w:rFonts w:ascii="Courier New" w:eastAsia="Times New Roman" w:hAnsi="Courier New" w:cs="Courier New"/>
          <w:color w:val="4070A0"/>
          <w:sz w:val="20"/>
          <w:szCs w:val="20"/>
          <w:shd w:val="clear" w:color="auto" w:fill="FFFFFF"/>
          <w:lang w:eastAsia="en-GB"/>
        </w:rPr>
        <w:t>-cran40/"</w:t>
      </w:r>
    </w:p>
    <w:p w14:paraId="2D7BE414" w14:textId="77777777" w:rsidR="00BF5A03" w:rsidRDefault="00F17C78" w:rsidP="00502B83">
      <w:pPr>
        <w:rPr>
          <w:rFonts w:ascii="Courier New" w:hAnsi="Courier New" w:cs="Courier New"/>
          <w:color w:val="000000"/>
          <w:sz w:val="20"/>
          <w:szCs w:val="20"/>
          <w:shd w:val="clear" w:color="auto" w:fill="FFFFFF"/>
        </w:rPr>
      </w:pPr>
      <w:r>
        <w:rPr>
          <w:rStyle w:val="fu"/>
          <w:rFonts w:ascii="Courier New" w:hAnsi="Courier New" w:cs="Courier New"/>
          <w:color w:val="06287E"/>
          <w:sz w:val="20"/>
          <w:szCs w:val="20"/>
          <w:shd w:val="clear" w:color="auto" w:fill="FFFFFF"/>
        </w:rPr>
        <w:t>sudo</w:t>
      </w:r>
      <w:r>
        <w:rPr>
          <w:rFonts w:ascii="Courier New" w:hAnsi="Courier New" w:cs="Courier New"/>
          <w:color w:val="000000"/>
          <w:sz w:val="20"/>
          <w:szCs w:val="20"/>
          <w:shd w:val="clear" w:color="auto" w:fill="FFFFFF"/>
        </w:rPr>
        <w:t xml:space="preserve"> apt install </w:t>
      </w:r>
      <w:r>
        <w:rPr>
          <w:rStyle w:val="at"/>
          <w:rFonts w:ascii="Courier New" w:hAnsi="Courier New" w:cs="Courier New"/>
          <w:color w:val="7D9029"/>
          <w:sz w:val="20"/>
          <w:szCs w:val="20"/>
          <w:shd w:val="clear" w:color="auto" w:fill="FFFFFF"/>
        </w:rPr>
        <w:t>--no-install-recommends</w:t>
      </w:r>
      <w:r>
        <w:rPr>
          <w:rFonts w:ascii="Courier New" w:hAnsi="Courier New" w:cs="Courier New"/>
          <w:color w:val="000000"/>
          <w:sz w:val="20"/>
          <w:szCs w:val="20"/>
          <w:shd w:val="clear" w:color="auto" w:fill="FFFFFF"/>
        </w:rPr>
        <w:t xml:space="preserve"> r-base</w:t>
      </w:r>
    </w:p>
    <w:p w14:paraId="3C307647" w14:textId="77777777" w:rsidR="002F51EC" w:rsidRDefault="002F51EC" w:rsidP="00507C30">
      <w:pPr>
        <w:jc w:val="center"/>
        <w:rPr>
          <w:rFonts w:eastAsiaTheme="minorEastAsia"/>
          <w:b/>
          <w:bCs/>
          <w:sz w:val="44"/>
          <w:szCs w:val="44"/>
        </w:rPr>
      </w:pPr>
    </w:p>
    <w:p w14:paraId="6765E5B9" w14:textId="2D0F39FD" w:rsidR="00502B83" w:rsidRPr="002543EE" w:rsidRDefault="00502B83" w:rsidP="00507C30">
      <w:pPr>
        <w:jc w:val="center"/>
        <w:rPr>
          <w:rFonts w:ascii="Courier New" w:hAnsi="Courier New" w:cs="Courier New"/>
          <w:b/>
          <w:bCs/>
          <w:color w:val="000000"/>
          <w:sz w:val="20"/>
          <w:szCs w:val="20"/>
          <w:shd w:val="clear" w:color="auto" w:fill="FFFFFF"/>
        </w:rPr>
      </w:pPr>
      <w:r w:rsidRPr="002543EE">
        <w:rPr>
          <w:rFonts w:eastAsiaTheme="minorEastAsia"/>
          <w:b/>
          <w:bCs/>
          <w:sz w:val="44"/>
          <w:szCs w:val="44"/>
        </w:rPr>
        <w:lastRenderedPageBreak/>
        <w:t>Oxford Nanopore Quality Control Workflow</w:t>
      </w:r>
    </w:p>
    <w:p w14:paraId="1DD6C062" w14:textId="6172FACD" w:rsidR="00242732" w:rsidRPr="002334F7" w:rsidRDefault="0067157B" w:rsidP="000D0252">
      <w:pPr>
        <w:rPr>
          <w:rFonts w:eastAsiaTheme="minorEastAsia"/>
          <w:b/>
          <w:bCs/>
          <w:sz w:val="24"/>
          <w:szCs w:val="24"/>
        </w:rPr>
      </w:pPr>
      <w:r w:rsidRPr="002334F7">
        <w:rPr>
          <w:rFonts w:eastAsiaTheme="minorEastAsia"/>
          <w:b/>
          <w:bCs/>
          <w:sz w:val="24"/>
          <w:szCs w:val="24"/>
        </w:rPr>
        <w:t xml:space="preserve">Clone github </w:t>
      </w:r>
      <w:r w:rsidR="002334F7" w:rsidRPr="002334F7">
        <w:rPr>
          <w:rFonts w:eastAsiaTheme="minorEastAsia"/>
          <w:b/>
          <w:bCs/>
          <w:sz w:val="24"/>
          <w:szCs w:val="24"/>
        </w:rPr>
        <w:t>repository:</w:t>
      </w:r>
    </w:p>
    <w:p w14:paraId="603304FD" w14:textId="43EBFF75" w:rsidR="000A4B1A" w:rsidRDefault="0058120A" w:rsidP="000A4B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r>
        <w:rPr>
          <w:rFonts w:ascii="Consolas" w:eastAsia="Times New Roman" w:hAnsi="Consolas" w:cs="Courier New"/>
          <w:color w:val="24292F"/>
          <w:sz w:val="20"/>
          <w:szCs w:val="20"/>
          <w:lang w:eastAsia="en-GB"/>
        </w:rPr>
        <w:t>$</w:t>
      </w:r>
      <w:r w:rsidR="000A4B1A" w:rsidRPr="000A4B1A">
        <w:rPr>
          <w:rFonts w:ascii="Consolas" w:eastAsia="Times New Roman" w:hAnsi="Consolas" w:cs="Courier New"/>
          <w:color w:val="FF0000"/>
          <w:sz w:val="20"/>
          <w:szCs w:val="20"/>
          <w:lang w:eastAsia="en-GB"/>
        </w:rPr>
        <w:t>git</w:t>
      </w:r>
      <w:r w:rsidR="000A4B1A" w:rsidRPr="000A4B1A">
        <w:rPr>
          <w:rFonts w:ascii="Consolas" w:eastAsia="Times New Roman" w:hAnsi="Consolas" w:cs="Courier New"/>
          <w:color w:val="24292F"/>
          <w:sz w:val="20"/>
          <w:szCs w:val="20"/>
          <w:lang w:eastAsia="en-GB"/>
        </w:rPr>
        <w:t xml:space="preserve"> clone </w:t>
      </w:r>
      <w:hyperlink r:id="rId19" w:history="1">
        <w:r w:rsidR="000A4B1A" w:rsidRPr="000A4B1A">
          <w:rPr>
            <w:rStyle w:val="Hyperlink"/>
            <w:rFonts w:ascii="Consolas" w:eastAsia="Times New Roman" w:hAnsi="Consolas" w:cs="Courier New"/>
            <w:sz w:val="20"/>
            <w:szCs w:val="20"/>
            <w:lang w:eastAsia="en-GB"/>
          </w:rPr>
          <w:t>https://github.com/PBGLMichaelHall/MinionQC.git</w:t>
        </w:r>
      </w:hyperlink>
    </w:p>
    <w:p w14:paraId="56FB45F1" w14:textId="77777777" w:rsidR="00B22604" w:rsidRPr="000A4B1A" w:rsidRDefault="00B22604" w:rsidP="000A4B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p>
    <w:p w14:paraId="1A22DBBB" w14:textId="4169CA1E" w:rsidR="000A4B1A" w:rsidRDefault="0058120A" w:rsidP="000A4B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r>
        <w:rPr>
          <w:rFonts w:ascii="Consolas" w:eastAsia="Times New Roman" w:hAnsi="Consolas" w:cs="Courier New"/>
          <w:color w:val="24292F"/>
          <w:sz w:val="20"/>
          <w:szCs w:val="20"/>
          <w:lang w:eastAsia="en-GB"/>
        </w:rPr>
        <w:t>$</w:t>
      </w:r>
      <w:r w:rsidR="000A4B1A" w:rsidRPr="000A4B1A">
        <w:rPr>
          <w:rFonts w:ascii="Consolas" w:eastAsia="Times New Roman" w:hAnsi="Consolas" w:cs="Courier New"/>
          <w:color w:val="FF0000"/>
          <w:sz w:val="20"/>
          <w:szCs w:val="20"/>
          <w:lang w:eastAsia="en-GB"/>
        </w:rPr>
        <w:t>cd</w:t>
      </w:r>
      <w:r w:rsidR="000A4B1A" w:rsidRPr="000A4B1A">
        <w:rPr>
          <w:rFonts w:ascii="Consolas" w:eastAsia="Times New Roman" w:hAnsi="Consolas" w:cs="Courier New"/>
          <w:color w:val="24292F"/>
          <w:sz w:val="20"/>
          <w:szCs w:val="20"/>
          <w:lang w:eastAsia="en-GB"/>
        </w:rPr>
        <w:t xml:space="preserve"> MinionQC</w:t>
      </w:r>
      <w:r>
        <w:rPr>
          <w:rFonts w:ascii="Consolas" w:eastAsia="Times New Roman" w:hAnsi="Consolas" w:cs="Courier New"/>
          <w:color w:val="24292F"/>
          <w:sz w:val="20"/>
          <w:szCs w:val="20"/>
          <w:lang w:eastAsia="en-GB"/>
        </w:rPr>
        <w:t>/</w:t>
      </w:r>
    </w:p>
    <w:p w14:paraId="34B8F422" w14:textId="77777777" w:rsidR="00B71E87" w:rsidRPr="000A4B1A" w:rsidRDefault="00B71E87" w:rsidP="000A4B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p>
    <w:p w14:paraId="4D3CD3DA" w14:textId="3740B0D8" w:rsidR="00B71E87" w:rsidRDefault="0058120A"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r>
        <w:rPr>
          <w:rFonts w:ascii="Consolas" w:eastAsia="Times New Roman" w:hAnsi="Consolas" w:cs="Courier New"/>
          <w:color w:val="24292F"/>
          <w:sz w:val="20"/>
          <w:szCs w:val="20"/>
          <w:lang w:eastAsia="en-GB"/>
        </w:rPr>
        <w:t>$</w:t>
      </w:r>
      <w:r w:rsidR="00B71E87" w:rsidRPr="00B71E87">
        <w:rPr>
          <w:rFonts w:ascii="Consolas" w:eastAsia="Times New Roman" w:hAnsi="Consolas" w:cs="Courier New"/>
          <w:color w:val="FF0000"/>
          <w:sz w:val="20"/>
          <w:szCs w:val="20"/>
          <w:lang w:eastAsia="en-GB"/>
        </w:rPr>
        <w:t>mamba</w:t>
      </w:r>
      <w:r w:rsidR="00B71E87" w:rsidRPr="00B71E87">
        <w:rPr>
          <w:rFonts w:ascii="Consolas" w:eastAsia="Times New Roman" w:hAnsi="Consolas" w:cs="Courier New"/>
          <w:color w:val="24292F"/>
          <w:sz w:val="20"/>
          <w:szCs w:val="20"/>
          <w:lang w:eastAsia="en-GB"/>
        </w:rPr>
        <w:t xml:space="preserve"> env create --file env/MinionQCenv.yaml</w:t>
      </w:r>
    </w:p>
    <w:p w14:paraId="47CD1101" w14:textId="21123898" w:rsidR="00CA4A00" w:rsidRDefault="00CA4A00"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p>
    <w:p w14:paraId="5311E1E7" w14:textId="0451F730" w:rsidR="00CA4A00" w:rsidRDefault="00CA4A00"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20"/>
          <w:szCs w:val="20"/>
          <w:lang w:eastAsia="en-GB"/>
        </w:rPr>
      </w:pPr>
      <w:r>
        <w:rPr>
          <w:rFonts w:ascii="Consolas" w:eastAsia="Times New Roman" w:hAnsi="Consolas" w:cs="Courier New"/>
          <w:b/>
          <w:bCs/>
          <w:color w:val="24292F"/>
          <w:sz w:val="20"/>
          <w:szCs w:val="20"/>
          <w:lang w:eastAsia="en-GB"/>
        </w:rPr>
        <w:t>Activate New Environment:</w:t>
      </w:r>
    </w:p>
    <w:p w14:paraId="5784A382" w14:textId="16819F7A" w:rsidR="00CA4A00" w:rsidRDefault="00CA4A00"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20"/>
          <w:szCs w:val="20"/>
          <w:lang w:eastAsia="en-GB"/>
        </w:rPr>
      </w:pPr>
    </w:p>
    <w:p w14:paraId="05CFB85B" w14:textId="1255C49D" w:rsidR="00CA4A00" w:rsidRDefault="00CA4A00"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r>
        <w:rPr>
          <w:rFonts w:ascii="Consolas" w:eastAsia="Times New Roman" w:hAnsi="Consolas" w:cs="Courier New"/>
          <w:color w:val="24292F"/>
          <w:sz w:val="20"/>
          <w:szCs w:val="20"/>
          <w:lang w:eastAsia="en-GB"/>
        </w:rPr>
        <w:t>$conda activate MinionQC</w:t>
      </w:r>
    </w:p>
    <w:p w14:paraId="7F647C98" w14:textId="4D0CD0F3" w:rsidR="008B7A17" w:rsidRDefault="008B7A17"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p>
    <w:p w14:paraId="52044675" w14:textId="4C47CEBD" w:rsidR="009D6D81" w:rsidRDefault="008B7A17"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20"/>
          <w:szCs w:val="20"/>
          <w:lang w:eastAsia="en-GB"/>
        </w:rPr>
      </w:pPr>
      <w:r>
        <w:rPr>
          <w:rFonts w:ascii="Consolas" w:eastAsia="Times New Roman" w:hAnsi="Consolas" w:cs="Courier New"/>
          <w:b/>
          <w:bCs/>
          <w:color w:val="24292F"/>
          <w:sz w:val="20"/>
          <w:szCs w:val="20"/>
          <w:lang w:eastAsia="en-GB"/>
        </w:rPr>
        <w:t xml:space="preserve">Run </w:t>
      </w:r>
      <w:r w:rsidR="009D6D81">
        <w:rPr>
          <w:rFonts w:ascii="Consolas" w:eastAsia="Times New Roman" w:hAnsi="Consolas" w:cs="Courier New"/>
          <w:b/>
          <w:bCs/>
          <w:color w:val="24292F"/>
          <w:sz w:val="20"/>
          <w:szCs w:val="20"/>
          <w:lang w:eastAsia="en-GB"/>
        </w:rPr>
        <w:t>Quality Control Script:</w:t>
      </w:r>
    </w:p>
    <w:p w14:paraId="79D301E6" w14:textId="54B82B36" w:rsidR="00953C44" w:rsidRDefault="00953C44"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r w:rsidRPr="009D4DE8">
        <w:rPr>
          <w:rFonts w:ascii="Consolas" w:eastAsia="Times New Roman" w:hAnsi="Consolas" w:cs="Courier New"/>
          <w:color w:val="4472C4" w:themeColor="accent1"/>
          <w:sz w:val="20"/>
          <w:szCs w:val="20"/>
          <w:lang w:eastAsia="en-GB"/>
        </w:rPr>
        <w:t>$</w:t>
      </w:r>
      <w:r w:rsidRPr="00953C44">
        <w:rPr>
          <w:rFonts w:ascii="Consolas" w:eastAsia="Times New Roman" w:hAnsi="Consolas" w:cs="Courier New"/>
          <w:color w:val="FF0000"/>
          <w:sz w:val="20"/>
          <w:szCs w:val="20"/>
          <w:lang w:eastAsia="en-GB"/>
        </w:rPr>
        <w:t>Rscript</w:t>
      </w:r>
      <w:r>
        <w:rPr>
          <w:rFonts w:ascii="Consolas" w:eastAsia="Times New Roman" w:hAnsi="Consolas" w:cs="Courier New"/>
          <w:color w:val="24292F"/>
          <w:sz w:val="20"/>
          <w:szCs w:val="20"/>
          <w:lang w:eastAsia="en-GB"/>
        </w:rPr>
        <w:t xml:space="preserve"> Minion_R_QC_Script/MinIONQC.R -h</w:t>
      </w:r>
    </w:p>
    <w:p w14:paraId="385EA044" w14:textId="3BC11C21" w:rsidR="00725C1F" w:rsidRDefault="00366958"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r>
        <w:rPr>
          <w:rFonts w:ascii="Consolas" w:eastAsia="Times New Roman" w:hAnsi="Consolas" w:cs="Courier New"/>
          <w:color w:val="24292F"/>
          <w:sz w:val="20"/>
          <w:szCs w:val="20"/>
          <w:lang w:eastAsia="en-GB"/>
        </w:rPr>
        <w:t xml:space="preserve">-i INPUT Full path to </w:t>
      </w:r>
      <w:r w:rsidRPr="00CE34A0">
        <w:rPr>
          <w:rFonts w:ascii="Consolas" w:eastAsia="Times New Roman" w:hAnsi="Consolas" w:cs="Courier New"/>
          <w:b/>
          <w:bCs/>
          <w:color w:val="000000" w:themeColor="text1"/>
          <w:sz w:val="20"/>
          <w:szCs w:val="20"/>
          <w:lang w:eastAsia="en-GB"/>
        </w:rPr>
        <w:t>sequencing_summary</w:t>
      </w:r>
      <w:r>
        <w:rPr>
          <w:rFonts w:ascii="Consolas" w:eastAsia="Times New Roman" w:hAnsi="Consolas" w:cs="Courier New"/>
          <w:color w:val="24292F"/>
          <w:sz w:val="20"/>
          <w:szCs w:val="20"/>
          <w:lang w:eastAsia="en-GB"/>
        </w:rPr>
        <w:t>.</w:t>
      </w:r>
      <w:r w:rsidRPr="00CE34A0">
        <w:rPr>
          <w:rFonts w:ascii="Consolas" w:eastAsia="Times New Roman" w:hAnsi="Consolas" w:cs="Courier New"/>
          <w:b/>
          <w:bCs/>
          <w:color w:val="24292F"/>
          <w:sz w:val="20"/>
          <w:szCs w:val="20"/>
          <w:lang w:eastAsia="en-GB"/>
        </w:rPr>
        <w:t>txt</w:t>
      </w:r>
      <w:r>
        <w:rPr>
          <w:rFonts w:ascii="Consolas" w:eastAsia="Times New Roman" w:hAnsi="Consolas" w:cs="Courier New"/>
          <w:color w:val="24292F"/>
          <w:sz w:val="20"/>
          <w:szCs w:val="20"/>
          <w:lang w:eastAsia="en-GB"/>
        </w:rPr>
        <w:t xml:space="preserve"> file</w:t>
      </w:r>
      <w:r w:rsidR="00CE34A0">
        <w:rPr>
          <w:rFonts w:ascii="Consolas" w:eastAsia="Times New Roman" w:hAnsi="Consolas" w:cs="Courier New"/>
          <w:color w:val="24292F"/>
          <w:sz w:val="20"/>
          <w:szCs w:val="20"/>
          <w:lang w:eastAsia="en-GB"/>
        </w:rPr>
        <w:t>.</w:t>
      </w:r>
    </w:p>
    <w:p w14:paraId="7A60E8B0" w14:textId="198422E6" w:rsidR="00CE34A0" w:rsidRPr="00953C44" w:rsidRDefault="00CE34A0"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r>
        <w:rPr>
          <w:rFonts w:ascii="Consolas" w:eastAsia="Times New Roman" w:hAnsi="Consolas" w:cs="Courier New"/>
          <w:color w:val="24292F"/>
          <w:sz w:val="20"/>
          <w:szCs w:val="20"/>
          <w:lang w:eastAsia="en-GB"/>
        </w:rPr>
        <w:t xml:space="preserve">-q </w:t>
      </w:r>
      <w:r w:rsidR="00B77AA0">
        <w:rPr>
          <w:rFonts w:ascii="Consolas" w:eastAsia="Times New Roman" w:hAnsi="Consolas" w:cs="Courier New"/>
          <w:color w:val="24292F"/>
          <w:sz w:val="20"/>
          <w:szCs w:val="20"/>
          <w:lang w:eastAsia="en-GB"/>
        </w:rPr>
        <w:t>QSCORE_CUTOFF, The cut off value for the quality score (default is 7).</w:t>
      </w:r>
    </w:p>
    <w:p w14:paraId="0C65238C" w14:textId="77777777" w:rsidR="009D6D81" w:rsidRDefault="009D6D81"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20"/>
          <w:szCs w:val="20"/>
          <w:lang w:eastAsia="en-GB"/>
        </w:rPr>
      </w:pPr>
    </w:p>
    <w:p w14:paraId="7904D3BD" w14:textId="3DB53169" w:rsidR="009D6D81" w:rsidRDefault="009D6D81" w:rsidP="009D6D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sz w:val="20"/>
          <w:szCs w:val="20"/>
          <w:lang w:eastAsia="en-GB"/>
        </w:rPr>
      </w:pPr>
      <w:r>
        <w:rPr>
          <w:rFonts w:ascii="Consolas" w:eastAsia="Times New Roman" w:hAnsi="Consolas" w:cs="Courier New"/>
          <w:sz w:val="20"/>
          <w:szCs w:val="20"/>
          <w:lang w:eastAsia="en-GB"/>
        </w:rPr>
        <w:t>$</w:t>
      </w:r>
      <w:r w:rsidRPr="009D6D81">
        <w:rPr>
          <w:rFonts w:ascii="Consolas" w:eastAsia="Times New Roman" w:hAnsi="Consolas" w:cs="Courier New"/>
          <w:color w:val="FF0000"/>
          <w:sz w:val="20"/>
          <w:szCs w:val="20"/>
          <w:lang w:eastAsia="en-GB"/>
        </w:rPr>
        <w:t>Rscript</w:t>
      </w:r>
      <w:r w:rsidRPr="009D6D81">
        <w:rPr>
          <w:rFonts w:ascii="Consolas" w:eastAsia="Times New Roman" w:hAnsi="Consolas" w:cs="Courier New"/>
          <w:sz w:val="20"/>
          <w:szCs w:val="20"/>
          <w:lang w:eastAsia="en-GB"/>
        </w:rPr>
        <w:t xml:space="preserve"> Minion_R_QC_Script/MinIONQC.R -i summary/sequencing_summary.txt -q 0</w:t>
      </w:r>
    </w:p>
    <w:p w14:paraId="6B3568FA" w14:textId="0E10839B" w:rsidR="00722AE4" w:rsidRDefault="00722AE4" w:rsidP="009D6D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sz w:val="20"/>
          <w:szCs w:val="20"/>
          <w:lang w:eastAsia="en-GB"/>
        </w:rPr>
      </w:pPr>
      <w:r>
        <w:rPr>
          <w:rFonts w:ascii="Consolas" w:eastAsia="Times New Roman" w:hAnsi="Consolas" w:cs="Courier New"/>
          <w:noProof/>
          <w:sz w:val="20"/>
          <w:szCs w:val="20"/>
          <w:lang w:eastAsia="en-GB"/>
        </w:rPr>
        <w:drawing>
          <wp:inline distT="0" distB="0" distL="0" distR="0" wp14:anchorId="2A959B1D" wp14:editId="1EC2FB28">
            <wp:extent cx="5730240" cy="4402667"/>
            <wp:effectExtent l="0" t="0" r="381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6373" cy="4407379"/>
                    </a:xfrm>
                    <a:prstGeom prst="rect">
                      <a:avLst/>
                    </a:prstGeom>
                  </pic:spPr>
                </pic:pic>
              </a:graphicData>
            </a:graphic>
          </wp:inline>
        </w:drawing>
      </w:r>
    </w:p>
    <w:p w14:paraId="7D300B2F" w14:textId="372A0376" w:rsidR="007F0FB3" w:rsidRDefault="007F0FB3" w:rsidP="009D6D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sz w:val="20"/>
          <w:szCs w:val="20"/>
          <w:lang w:eastAsia="en-GB"/>
        </w:rPr>
      </w:pPr>
    </w:p>
    <w:p w14:paraId="61D38EC5" w14:textId="77777777" w:rsidR="007F0FB3" w:rsidRDefault="007F0FB3" w:rsidP="009D6D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sz w:val="20"/>
          <w:szCs w:val="20"/>
          <w:lang w:eastAsia="en-GB"/>
        </w:rPr>
      </w:pPr>
    </w:p>
    <w:p w14:paraId="45DA949F" w14:textId="77777777" w:rsidR="002F51EC" w:rsidRDefault="002F51EC" w:rsidP="00507C30">
      <w:pPr>
        <w:jc w:val="center"/>
        <w:rPr>
          <w:rFonts w:eastAsiaTheme="minorEastAsia"/>
          <w:b/>
          <w:bCs/>
          <w:sz w:val="44"/>
          <w:szCs w:val="44"/>
        </w:rPr>
      </w:pPr>
    </w:p>
    <w:p w14:paraId="37F80E04" w14:textId="183F0CCB" w:rsidR="007D6F4D" w:rsidRPr="002543EE" w:rsidRDefault="007D6F4D" w:rsidP="00507C30">
      <w:pPr>
        <w:jc w:val="center"/>
        <w:rPr>
          <w:rFonts w:eastAsiaTheme="minorEastAsia"/>
          <w:b/>
          <w:bCs/>
          <w:sz w:val="44"/>
          <w:szCs w:val="44"/>
        </w:rPr>
      </w:pPr>
      <w:r w:rsidRPr="002543EE">
        <w:rPr>
          <w:rFonts w:eastAsiaTheme="minorEastAsia"/>
          <w:b/>
          <w:bCs/>
          <w:sz w:val="44"/>
          <w:szCs w:val="44"/>
        </w:rPr>
        <w:lastRenderedPageBreak/>
        <w:t>VCF HUNTER</w:t>
      </w:r>
    </w:p>
    <w:p w14:paraId="4A5BF745" w14:textId="78437DAF" w:rsidR="00174690" w:rsidRDefault="00174690"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heme="minorEastAsia"/>
          <w:sz w:val="24"/>
          <w:szCs w:val="24"/>
        </w:rPr>
      </w:pPr>
      <w:r>
        <w:rPr>
          <w:rFonts w:eastAsiaTheme="minorEastAsia"/>
          <w:sz w:val="24"/>
          <w:szCs w:val="24"/>
        </w:rPr>
        <w:t>Download Prerequisite Software:</w:t>
      </w:r>
    </w:p>
    <w:p w14:paraId="5039907E" w14:textId="77777777" w:rsidR="00174690" w:rsidRPr="00174690" w:rsidRDefault="00174690"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heme="minorEastAsia"/>
          <w:sz w:val="24"/>
          <w:szCs w:val="24"/>
        </w:rPr>
      </w:pPr>
    </w:p>
    <w:p w14:paraId="7D34C58D" w14:textId="48CBBE0F" w:rsidR="00676003" w:rsidRPr="0060057F" w:rsidRDefault="00D52D65"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20"/>
          <w:szCs w:val="20"/>
          <w:lang w:eastAsia="en-GB"/>
        </w:rPr>
      </w:pPr>
      <w:ins w:id="47" w:author="HALL, Michael" w:date="2022-07-26T10:54:00Z">
        <w:r>
          <w:rPr>
            <w:rFonts w:ascii="Consolas" w:eastAsia="Times New Roman" w:hAnsi="Consolas" w:cs="Courier New"/>
            <w:b/>
            <w:bCs/>
            <w:i/>
            <w:iCs/>
            <w:color w:val="24292F"/>
            <w:sz w:val="20"/>
            <w:szCs w:val="20"/>
            <w:lang w:eastAsia="en-GB"/>
          </w:rPr>
          <w:t>#</w:t>
        </w:r>
      </w:ins>
      <w:r w:rsidR="0060057F" w:rsidRPr="0060057F">
        <w:rPr>
          <w:rFonts w:ascii="Consolas" w:eastAsia="Times New Roman" w:hAnsi="Consolas" w:cs="Courier New"/>
          <w:b/>
          <w:bCs/>
          <w:i/>
          <w:iCs/>
          <w:color w:val="24292F"/>
          <w:sz w:val="20"/>
          <w:szCs w:val="20"/>
          <w:lang w:eastAsia="en-GB"/>
        </w:rPr>
        <w:t>Clone Github Repository</w:t>
      </w:r>
      <w:r w:rsidR="0060057F" w:rsidRPr="0060057F">
        <w:rPr>
          <w:rFonts w:ascii="Consolas" w:eastAsia="Times New Roman" w:hAnsi="Consolas" w:cs="Courier New"/>
          <w:b/>
          <w:bCs/>
          <w:color w:val="24292F"/>
          <w:sz w:val="20"/>
          <w:szCs w:val="20"/>
          <w:lang w:eastAsia="en-GB"/>
        </w:rPr>
        <w:t>:</w:t>
      </w:r>
    </w:p>
    <w:p w14:paraId="010507D7" w14:textId="4D0DC5EB" w:rsidR="005F5F35" w:rsidRDefault="009C4B4C"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r>
        <w:rPr>
          <w:rFonts w:ascii="Consolas" w:eastAsia="Times New Roman" w:hAnsi="Consolas" w:cs="Courier New"/>
          <w:color w:val="24292F"/>
          <w:sz w:val="20"/>
          <w:szCs w:val="20"/>
          <w:lang w:eastAsia="en-GB"/>
        </w:rPr>
        <w:t>$</w:t>
      </w:r>
      <w:r w:rsidRPr="000A4B1A">
        <w:rPr>
          <w:rFonts w:ascii="Consolas" w:eastAsia="Times New Roman" w:hAnsi="Consolas" w:cs="Courier New"/>
          <w:color w:val="FF0000"/>
          <w:sz w:val="20"/>
          <w:szCs w:val="20"/>
          <w:lang w:eastAsia="en-GB"/>
        </w:rPr>
        <w:t>git</w:t>
      </w:r>
      <w:r w:rsidRPr="000A4B1A">
        <w:rPr>
          <w:rFonts w:ascii="Consolas" w:eastAsia="Times New Roman" w:hAnsi="Consolas" w:cs="Courier New"/>
          <w:color w:val="24292F"/>
          <w:sz w:val="20"/>
          <w:szCs w:val="20"/>
          <w:lang w:eastAsia="en-GB"/>
        </w:rPr>
        <w:t xml:space="preserve"> clone </w:t>
      </w:r>
      <w:hyperlink r:id="rId21" w:history="1">
        <w:r w:rsidR="00C01051" w:rsidRPr="00ED4690">
          <w:rPr>
            <w:rStyle w:val="Hyperlink"/>
            <w:rFonts w:ascii="Consolas" w:eastAsia="Times New Roman" w:hAnsi="Consolas" w:cs="Courier New"/>
            <w:sz w:val="20"/>
            <w:szCs w:val="20"/>
            <w:lang w:eastAsia="en-GB"/>
          </w:rPr>
          <w:t>https://github.com/PBGLMichaelHall/VCFHunter.git</w:t>
        </w:r>
      </w:hyperlink>
    </w:p>
    <w:p w14:paraId="246EB492" w14:textId="77777777" w:rsidR="00A71CC0" w:rsidRDefault="00A71CC0"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p>
    <w:p w14:paraId="7BCD91C6" w14:textId="4612039B" w:rsidR="0032188D" w:rsidRDefault="0032188D"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r>
        <w:rPr>
          <w:rFonts w:ascii="Consolas" w:eastAsia="Times New Roman" w:hAnsi="Consolas" w:cs="Courier New"/>
          <w:color w:val="24292F"/>
          <w:sz w:val="20"/>
          <w:szCs w:val="20"/>
          <w:lang w:eastAsia="en-GB"/>
        </w:rPr>
        <w:t>$</w:t>
      </w:r>
      <w:r w:rsidRPr="0032188D">
        <w:rPr>
          <w:rFonts w:ascii="Consolas" w:eastAsia="Times New Roman" w:hAnsi="Consolas" w:cs="Courier New"/>
          <w:color w:val="FF0000"/>
          <w:sz w:val="20"/>
          <w:szCs w:val="20"/>
          <w:lang w:eastAsia="en-GB"/>
        </w:rPr>
        <w:t>cd</w:t>
      </w:r>
      <w:r>
        <w:rPr>
          <w:rFonts w:ascii="Consolas" w:eastAsia="Times New Roman" w:hAnsi="Consolas" w:cs="Courier New"/>
          <w:color w:val="24292F"/>
          <w:sz w:val="20"/>
          <w:szCs w:val="20"/>
          <w:lang w:eastAsia="en-GB"/>
        </w:rPr>
        <w:t xml:space="preserve"> VCFHunter/</w:t>
      </w:r>
    </w:p>
    <w:p w14:paraId="3C211E7C" w14:textId="2F7F1A37" w:rsidR="00A71CC0" w:rsidRDefault="00A71CC0"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p>
    <w:p w14:paraId="3A1D73CB" w14:textId="431647C2" w:rsidR="0060057F" w:rsidRPr="0060057F" w:rsidRDefault="00D52D65"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24292F"/>
          <w:sz w:val="20"/>
          <w:szCs w:val="20"/>
          <w:lang w:eastAsia="en-GB"/>
        </w:rPr>
      </w:pPr>
      <w:ins w:id="48" w:author="HALL, Michael" w:date="2022-07-26T10:54:00Z">
        <w:r>
          <w:rPr>
            <w:rFonts w:ascii="Consolas" w:eastAsia="Times New Roman" w:hAnsi="Consolas" w:cs="Courier New"/>
            <w:b/>
            <w:bCs/>
            <w:i/>
            <w:iCs/>
            <w:color w:val="24292F"/>
            <w:sz w:val="20"/>
            <w:szCs w:val="20"/>
            <w:lang w:eastAsia="en-GB"/>
          </w:rPr>
          <w:t>#</w:t>
        </w:r>
      </w:ins>
      <w:r w:rsidR="0060057F" w:rsidRPr="0060057F">
        <w:rPr>
          <w:rFonts w:ascii="Consolas" w:eastAsia="Times New Roman" w:hAnsi="Consolas" w:cs="Courier New"/>
          <w:b/>
          <w:bCs/>
          <w:i/>
          <w:iCs/>
          <w:color w:val="24292F"/>
          <w:sz w:val="20"/>
          <w:szCs w:val="20"/>
          <w:lang w:eastAsia="en-GB"/>
        </w:rPr>
        <w:t>Create Environment:</w:t>
      </w:r>
    </w:p>
    <w:p w14:paraId="4EC8F1B4" w14:textId="70D762B8" w:rsidR="002014AC" w:rsidRDefault="002014AC" w:rsidP="00201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r>
        <w:rPr>
          <w:rFonts w:ascii="Consolas" w:eastAsia="Times New Roman" w:hAnsi="Consolas" w:cs="Courier New"/>
          <w:color w:val="24292F"/>
          <w:sz w:val="20"/>
          <w:szCs w:val="20"/>
          <w:lang w:eastAsia="en-GB"/>
        </w:rPr>
        <w:t>$</w:t>
      </w:r>
      <w:r w:rsidRPr="00B71E87">
        <w:rPr>
          <w:rFonts w:ascii="Consolas" w:eastAsia="Times New Roman" w:hAnsi="Consolas" w:cs="Courier New"/>
          <w:color w:val="FF0000"/>
          <w:sz w:val="20"/>
          <w:szCs w:val="20"/>
          <w:lang w:eastAsia="en-GB"/>
        </w:rPr>
        <w:t>mamba</w:t>
      </w:r>
      <w:r w:rsidRPr="00B71E87">
        <w:rPr>
          <w:rFonts w:ascii="Consolas" w:eastAsia="Times New Roman" w:hAnsi="Consolas" w:cs="Courier New"/>
          <w:color w:val="24292F"/>
          <w:sz w:val="20"/>
          <w:szCs w:val="20"/>
          <w:lang w:eastAsia="en-GB"/>
        </w:rPr>
        <w:t xml:space="preserve"> env create --file env/</w:t>
      </w:r>
      <w:r w:rsidR="00733605">
        <w:rPr>
          <w:rFonts w:ascii="Consolas" w:eastAsia="Times New Roman" w:hAnsi="Consolas" w:cs="Courier New"/>
          <w:color w:val="24292F"/>
          <w:sz w:val="20"/>
          <w:szCs w:val="20"/>
          <w:lang w:eastAsia="en-GB"/>
        </w:rPr>
        <w:t>vcf2allPropandCov.yaml</w:t>
      </w:r>
    </w:p>
    <w:p w14:paraId="11F31F43" w14:textId="196B3082" w:rsidR="003E3A58" w:rsidRDefault="003E3A58" w:rsidP="00201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r>
        <w:rPr>
          <w:rFonts w:ascii="Consolas" w:eastAsia="Times New Roman" w:hAnsi="Consolas" w:cs="Courier New"/>
          <w:color w:val="24292F"/>
          <w:sz w:val="20"/>
          <w:szCs w:val="20"/>
          <w:lang w:eastAsia="en-GB"/>
        </w:rPr>
        <w:t>$</w:t>
      </w:r>
      <w:r w:rsidR="002D37D9" w:rsidRPr="002D37D9">
        <w:rPr>
          <w:rFonts w:ascii="Consolas" w:eastAsia="Times New Roman" w:hAnsi="Consolas" w:cs="Courier New"/>
          <w:color w:val="FF0000"/>
          <w:sz w:val="20"/>
          <w:szCs w:val="20"/>
          <w:lang w:eastAsia="en-GB"/>
        </w:rPr>
        <w:t>conda</w:t>
      </w:r>
      <w:r w:rsidR="002D37D9">
        <w:rPr>
          <w:rFonts w:ascii="Consolas" w:eastAsia="Times New Roman" w:hAnsi="Consolas" w:cs="Courier New"/>
          <w:color w:val="24292F"/>
          <w:sz w:val="20"/>
          <w:szCs w:val="20"/>
          <w:lang w:eastAsia="en-GB"/>
        </w:rPr>
        <w:t xml:space="preserve"> activate vcf2allPropandCov</w:t>
      </w:r>
    </w:p>
    <w:p w14:paraId="520D02C6" w14:textId="065A0829" w:rsidR="002014AC" w:rsidRDefault="002014AC"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p>
    <w:p w14:paraId="46F7CBE9" w14:textId="73E569BC" w:rsidR="0060057F" w:rsidRPr="00825F1F" w:rsidRDefault="00D52D65"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24292F"/>
          <w:sz w:val="20"/>
          <w:szCs w:val="20"/>
          <w:lang w:eastAsia="en-GB"/>
        </w:rPr>
      </w:pPr>
      <w:ins w:id="49" w:author="HALL, Michael" w:date="2022-07-26T10:54:00Z">
        <w:r>
          <w:rPr>
            <w:rFonts w:ascii="Consolas" w:eastAsia="Times New Roman" w:hAnsi="Consolas" w:cs="Courier New"/>
            <w:b/>
            <w:bCs/>
            <w:i/>
            <w:iCs/>
            <w:color w:val="24292F"/>
            <w:sz w:val="20"/>
            <w:szCs w:val="20"/>
            <w:lang w:eastAsia="en-GB"/>
          </w:rPr>
          <w:t>#</w:t>
        </w:r>
      </w:ins>
      <w:r w:rsidR="00825F1F" w:rsidRPr="00825F1F">
        <w:rPr>
          <w:rFonts w:ascii="Consolas" w:eastAsia="Times New Roman" w:hAnsi="Consolas" w:cs="Courier New"/>
          <w:b/>
          <w:bCs/>
          <w:i/>
          <w:iCs/>
          <w:color w:val="24292F"/>
          <w:sz w:val="20"/>
          <w:szCs w:val="20"/>
          <w:lang w:eastAsia="en-GB"/>
        </w:rPr>
        <w:t>Make Prerequisite Input file</w:t>
      </w:r>
      <w:r w:rsidR="00825F1F">
        <w:rPr>
          <w:rFonts w:ascii="Consolas" w:eastAsia="Times New Roman" w:hAnsi="Consolas" w:cs="Courier New"/>
          <w:b/>
          <w:bCs/>
          <w:i/>
          <w:iCs/>
          <w:color w:val="24292F"/>
          <w:sz w:val="20"/>
          <w:szCs w:val="20"/>
          <w:lang w:eastAsia="en-GB"/>
        </w:rPr>
        <w:t>:</w:t>
      </w:r>
    </w:p>
    <w:p w14:paraId="50120964" w14:textId="055FE9C7" w:rsidR="0032188D" w:rsidRDefault="0032188D" w:rsidP="003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r>
        <w:rPr>
          <w:rFonts w:ascii="Consolas" w:eastAsia="Times New Roman" w:hAnsi="Consolas" w:cs="Courier New"/>
          <w:color w:val="24292F"/>
          <w:sz w:val="20"/>
          <w:szCs w:val="20"/>
          <w:lang w:eastAsia="en-GB"/>
        </w:rPr>
        <w:t>$</w:t>
      </w:r>
      <w:r w:rsidRPr="00B22604">
        <w:rPr>
          <w:rFonts w:ascii="Consolas" w:eastAsia="Times New Roman" w:hAnsi="Consolas" w:cs="Courier New"/>
          <w:color w:val="FF0000"/>
          <w:sz w:val="20"/>
          <w:szCs w:val="20"/>
          <w:lang w:eastAsia="en-GB"/>
        </w:rPr>
        <w:t>head</w:t>
      </w:r>
      <w:r w:rsidRPr="00B22604">
        <w:rPr>
          <w:rFonts w:ascii="Consolas" w:eastAsia="Times New Roman" w:hAnsi="Consolas" w:cs="Courier New"/>
          <w:color w:val="24292F"/>
          <w:sz w:val="20"/>
          <w:szCs w:val="20"/>
          <w:lang w:eastAsia="en-GB"/>
        </w:rPr>
        <w:t xml:space="preserve"> -n</w:t>
      </w:r>
      <w:r>
        <w:rPr>
          <w:rFonts w:ascii="Consolas" w:eastAsia="Times New Roman" w:hAnsi="Consolas" w:cs="Courier New"/>
          <w:color w:val="24292F"/>
          <w:sz w:val="20"/>
          <w:szCs w:val="20"/>
          <w:lang w:eastAsia="en-GB"/>
        </w:rPr>
        <w:t xml:space="preserve"> VCF/freebayes_D2</w:t>
      </w:r>
      <w:r w:rsidRPr="00B22604">
        <w:rPr>
          <w:rFonts w:ascii="Consolas" w:eastAsia="Times New Roman" w:hAnsi="Consolas" w:cs="Courier New"/>
          <w:color w:val="24292F"/>
          <w:sz w:val="20"/>
          <w:szCs w:val="20"/>
          <w:lang w:eastAsia="en-GB"/>
        </w:rPr>
        <w:t>.</w:t>
      </w:r>
      <w:r>
        <w:rPr>
          <w:rFonts w:ascii="Consolas" w:eastAsia="Times New Roman" w:hAnsi="Consolas" w:cs="Courier New"/>
          <w:color w:val="24292F"/>
          <w:sz w:val="20"/>
          <w:szCs w:val="20"/>
          <w:lang w:eastAsia="en-GB"/>
        </w:rPr>
        <w:t>filtered.</w:t>
      </w:r>
      <w:r w:rsidRPr="00B22604">
        <w:rPr>
          <w:rFonts w:ascii="Consolas" w:eastAsia="Times New Roman" w:hAnsi="Consolas" w:cs="Courier New"/>
          <w:color w:val="24292F"/>
          <w:sz w:val="20"/>
          <w:szCs w:val="20"/>
          <w:lang w:eastAsia="en-GB"/>
        </w:rPr>
        <w:t xml:space="preserve">vcf | grep "#CHROM" | sed 's/\t/\n/g' | tail -n +10 &gt; </w:t>
      </w:r>
      <w:r w:rsidR="0064688E">
        <w:rPr>
          <w:rFonts w:ascii="Consolas" w:eastAsia="Times New Roman" w:hAnsi="Consolas" w:cs="Courier New"/>
          <w:color w:val="24292F"/>
          <w:sz w:val="20"/>
          <w:szCs w:val="20"/>
          <w:lang w:eastAsia="en-GB"/>
        </w:rPr>
        <w:t>sorghum_</w:t>
      </w:r>
      <w:r w:rsidRPr="00B22604">
        <w:rPr>
          <w:rFonts w:ascii="Consolas" w:eastAsia="Times New Roman" w:hAnsi="Consolas" w:cs="Courier New"/>
          <w:color w:val="24292F"/>
          <w:sz w:val="20"/>
          <w:szCs w:val="20"/>
          <w:lang w:eastAsia="en-GB"/>
        </w:rPr>
        <w:t>all_names.tab</w:t>
      </w:r>
    </w:p>
    <w:p w14:paraId="4B981C88" w14:textId="73AA50E6" w:rsidR="00E73957" w:rsidRDefault="00E73957" w:rsidP="003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p>
    <w:p w14:paraId="67EE7BEB" w14:textId="24308184" w:rsidR="00E73957" w:rsidRPr="002805C0" w:rsidRDefault="00D52D65" w:rsidP="003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24292F"/>
          <w:sz w:val="20"/>
          <w:szCs w:val="20"/>
          <w:lang w:eastAsia="en-GB"/>
        </w:rPr>
      </w:pPr>
      <w:ins w:id="50" w:author="HALL, Michael" w:date="2022-07-26T10:54:00Z">
        <w:r>
          <w:rPr>
            <w:rFonts w:ascii="Consolas" w:eastAsia="Times New Roman" w:hAnsi="Consolas" w:cs="Courier New"/>
            <w:b/>
            <w:bCs/>
            <w:i/>
            <w:iCs/>
            <w:color w:val="24292F"/>
            <w:sz w:val="20"/>
            <w:szCs w:val="20"/>
            <w:lang w:eastAsia="en-GB"/>
          </w:rPr>
          <w:t>#</w:t>
        </w:r>
      </w:ins>
      <w:r w:rsidR="00E73957" w:rsidRPr="002805C0">
        <w:rPr>
          <w:rFonts w:ascii="Consolas" w:eastAsia="Times New Roman" w:hAnsi="Consolas" w:cs="Courier New"/>
          <w:b/>
          <w:bCs/>
          <w:i/>
          <w:iCs/>
          <w:color w:val="24292F"/>
          <w:sz w:val="20"/>
          <w:szCs w:val="20"/>
          <w:lang w:eastAsia="en-GB"/>
        </w:rPr>
        <w:t>Filter vcf</w:t>
      </w:r>
      <w:r w:rsidR="002805C0" w:rsidRPr="002805C0">
        <w:rPr>
          <w:rFonts w:ascii="Consolas" w:eastAsia="Times New Roman" w:hAnsi="Consolas" w:cs="Courier New"/>
          <w:b/>
          <w:bCs/>
          <w:i/>
          <w:iCs/>
          <w:color w:val="24292F"/>
          <w:sz w:val="20"/>
          <w:szCs w:val="20"/>
          <w:lang w:eastAsia="en-GB"/>
        </w:rPr>
        <w:t xml:space="preserve"> file:</w:t>
      </w:r>
    </w:p>
    <w:p w14:paraId="3B4B72EC" w14:textId="77777777" w:rsidR="00E73957" w:rsidRDefault="00E73957" w:rsidP="00E73957">
      <w:pPr>
        <w:pStyle w:val="HTMLPreformatted"/>
        <w:rPr>
          <w:rFonts w:ascii="Consolas" w:hAnsi="Consolas"/>
          <w:color w:val="24292F"/>
        </w:rPr>
      </w:pPr>
      <w:r>
        <w:rPr>
          <w:rStyle w:val="pl-smi"/>
          <w:rFonts w:ascii="Consolas" w:hAnsi="Consolas"/>
          <w:color w:val="24292F"/>
        </w:rPr>
        <w:t>$</w:t>
      </w:r>
      <w:r w:rsidRPr="00127029">
        <w:rPr>
          <w:rStyle w:val="pl-smi"/>
          <w:rFonts w:ascii="Consolas" w:hAnsi="Consolas"/>
          <w:color w:val="FF0000"/>
        </w:rPr>
        <w:t>python</w:t>
      </w:r>
      <w:r>
        <w:rPr>
          <w:rFonts w:ascii="Consolas" w:hAnsi="Consolas"/>
          <w:color w:val="24292F"/>
        </w:rPr>
        <w:t xml:space="preserve"> PythonScripts/</w:t>
      </w:r>
      <w:r>
        <w:rPr>
          <w:rStyle w:val="pl-smi"/>
          <w:rFonts w:ascii="Consolas" w:hAnsi="Consolas"/>
          <w:color w:val="24292F"/>
        </w:rPr>
        <w:t>vcfFilter.1.0.py</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vcf</w:t>
      </w:r>
      <w:r>
        <w:rPr>
          <w:rFonts w:ascii="Consolas" w:hAnsi="Consolas"/>
          <w:color w:val="24292F"/>
        </w:rPr>
        <w:t xml:space="preserve"> </w:t>
      </w:r>
      <w:r>
        <w:rPr>
          <w:rStyle w:val="pl-smi"/>
          <w:rFonts w:ascii="Consolas" w:hAnsi="Consolas"/>
          <w:color w:val="24292F"/>
        </w:rPr>
        <w:t>freebayes_D2.filtered.vcf</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names</w:t>
      </w:r>
      <w:r>
        <w:rPr>
          <w:rFonts w:ascii="Consolas" w:hAnsi="Consolas"/>
          <w:color w:val="24292F"/>
        </w:rPr>
        <w:t xml:space="preserve"> </w:t>
      </w:r>
      <w:r>
        <w:rPr>
          <w:rStyle w:val="pl-smi"/>
          <w:rFonts w:ascii="Consolas" w:hAnsi="Consolas"/>
          <w:color w:val="24292F"/>
        </w:rPr>
        <w:t>sorghum_all_names.tab</w:t>
      </w:r>
      <w:r>
        <w:rPr>
          <w:rFonts w:ascii="Consolas" w:hAnsi="Consolas"/>
          <w:color w:val="24292F"/>
        </w:rPr>
        <w:t xml:space="preserve"> </w:t>
      </w:r>
    </w:p>
    <w:p w14:paraId="5884A492" w14:textId="77777777" w:rsidR="00E73957" w:rsidRDefault="00E73957" w:rsidP="00E73957">
      <w:pPr>
        <w:pStyle w:val="HTMLPreformatted"/>
        <w:rPr>
          <w:rFonts w:ascii="Consolas" w:hAnsi="Consolas"/>
          <w:color w:val="24292F"/>
        </w:rPr>
      </w:pPr>
      <w:r>
        <w:rPr>
          <w:rStyle w:val="pl-k"/>
          <w:rFonts w:ascii="Consolas" w:hAnsi="Consolas"/>
          <w:color w:val="24292F"/>
        </w:rPr>
        <w:t>--</w:t>
      </w:r>
      <w:r>
        <w:rPr>
          <w:rStyle w:val="pl-smi"/>
          <w:rFonts w:ascii="Consolas" w:hAnsi="Consolas"/>
          <w:color w:val="24292F"/>
        </w:rPr>
        <w:t>MinCov</w:t>
      </w:r>
      <w:r>
        <w:rPr>
          <w:rFonts w:ascii="Consolas" w:hAnsi="Consolas"/>
          <w:color w:val="24292F"/>
        </w:rPr>
        <w:t xml:space="preserve"> </w:t>
      </w:r>
      <w:r>
        <w:rPr>
          <w:rStyle w:val="pl-c1"/>
          <w:rFonts w:ascii="Consolas" w:hAnsi="Consolas"/>
          <w:color w:val="24292F"/>
        </w:rPr>
        <w:t>10</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MaxCov</w:t>
      </w:r>
      <w:r>
        <w:rPr>
          <w:rFonts w:ascii="Consolas" w:hAnsi="Consolas"/>
          <w:color w:val="24292F"/>
        </w:rPr>
        <w:t xml:space="preserve"> </w:t>
      </w:r>
      <w:r>
        <w:rPr>
          <w:rStyle w:val="pl-c1"/>
          <w:rFonts w:ascii="Consolas" w:hAnsi="Consolas"/>
          <w:color w:val="24292F"/>
        </w:rPr>
        <w:t>300</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MinAl</w:t>
      </w:r>
      <w:r>
        <w:rPr>
          <w:rFonts w:ascii="Consolas" w:hAnsi="Consolas"/>
          <w:color w:val="24292F"/>
        </w:rPr>
        <w:t xml:space="preserve"> </w:t>
      </w:r>
      <w:r>
        <w:rPr>
          <w:rStyle w:val="pl-c1"/>
          <w:rFonts w:ascii="Consolas" w:hAnsi="Consolas"/>
          <w:color w:val="24292F"/>
        </w:rPr>
        <w:t>3</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nMiss</w:t>
      </w:r>
      <w:r>
        <w:rPr>
          <w:rFonts w:ascii="Consolas" w:hAnsi="Consolas"/>
          <w:color w:val="24292F"/>
        </w:rPr>
        <w:t xml:space="preserve"> </w:t>
      </w:r>
      <w:r>
        <w:rPr>
          <w:rStyle w:val="pl-c1"/>
          <w:rFonts w:ascii="Consolas" w:hAnsi="Consolas"/>
          <w:color w:val="24292F"/>
        </w:rPr>
        <w:t>1</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RmAlAlt</w:t>
      </w:r>
      <w:r>
        <w:rPr>
          <w:rFonts w:ascii="Consolas" w:hAnsi="Consolas"/>
          <w:color w:val="24292F"/>
        </w:rPr>
        <w:t xml:space="preserve"> </w:t>
      </w:r>
      <w:r>
        <w:rPr>
          <w:rStyle w:val="pl-c1"/>
          <w:rFonts w:ascii="Consolas" w:hAnsi="Consolas"/>
          <w:color w:val="24292F"/>
        </w:rPr>
        <w:t>1</w:t>
      </w:r>
      <w:r>
        <w:rPr>
          <w:rStyle w:val="pl-k"/>
          <w:rFonts w:ascii="Consolas" w:hAnsi="Consolas"/>
          <w:color w:val="24292F"/>
        </w:rPr>
        <w:t>:</w:t>
      </w:r>
      <w:r>
        <w:rPr>
          <w:rStyle w:val="pl-c1"/>
          <w:rFonts w:ascii="Consolas" w:hAnsi="Consolas"/>
          <w:color w:val="24292F"/>
        </w:rPr>
        <w:t>3</w:t>
      </w:r>
      <w:r>
        <w:rPr>
          <w:rStyle w:val="pl-k"/>
          <w:rFonts w:ascii="Consolas" w:hAnsi="Consolas"/>
          <w:color w:val="24292F"/>
        </w:rPr>
        <w:t>:</w:t>
      </w:r>
      <w:r>
        <w:rPr>
          <w:rStyle w:val="pl-c1"/>
          <w:rFonts w:ascii="Consolas" w:hAnsi="Consolas"/>
          <w:color w:val="24292F"/>
        </w:rPr>
        <w:t>4</w:t>
      </w:r>
      <w:r>
        <w:rPr>
          <w:rStyle w:val="pl-k"/>
          <w:rFonts w:ascii="Consolas" w:hAnsi="Consolas"/>
          <w:color w:val="24292F"/>
        </w:rPr>
        <w:t>:</w:t>
      </w:r>
      <w:r>
        <w:rPr>
          <w:rStyle w:val="pl-c1"/>
          <w:rFonts w:ascii="Consolas" w:hAnsi="Consolas"/>
          <w:color w:val="24292F"/>
        </w:rPr>
        <w:t>5</w:t>
      </w:r>
      <w:r>
        <w:rPr>
          <w:rStyle w:val="pl-k"/>
          <w:rFonts w:ascii="Consolas" w:hAnsi="Consolas"/>
          <w:color w:val="24292F"/>
        </w:rPr>
        <w:t>:</w:t>
      </w:r>
      <w:r>
        <w:rPr>
          <w:rStyle w:val="pl-c1"/>
          <w:rFonts w:ascii="Consolas" w:hAnsi="Consolas"/>
          <w:color w:val="24292F"/>
        </w:rPr>
        <w:t>6</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prefix</w:t>
      </w:r>
      <w:r>
        <w:rPr>
          <w:rFonts w:ascii="Consolas" w:hAnsi="Consolas"/>
          <w:color w:val="24292F"/>
        </w:rPr>
        <w:t xml:space="preserve"> </w:t>
      </w:r>
      <w:r>
        <w:rPr>
          <w:rStyle w:val="pl-smi"/>
          <w:rFonts w:ascii="Consolas" w:hAnsi="Consolas"/>
          <w:color w:val="24292F"/>
        </w:rPr>
        <w:t>DNAseq_Filtered</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g</w:t>
      </w:r>
      <w:r>
        <w:rPr>
          <w:rFonts w:ascii="Consolas" w:hAnsi="Consolas"/>
          <w:color w:val="24292F"/>
        </w:rPr>
        <w:t xml:space="preserve"> </w:t>
      </w:r>
      <w:r>
        <w:rPr>
          <w:rStyle w:val="pl-smi"/>
          <w:rFonts w:ascii="Consolas" w:hAnsi="Consolas"/>
          <w:color w:val="24292F"/>
        </w:rPr>
        <w:t>y</w:t>
      </w:r>
    </w:p>
    <w:p w14:paraId="7199FB52" w14:textId="64EBD21C" w:rsidR="00E73957" w:rsidRDefault="00E73957" w:rsidP="003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p>
    <w:p w14:paraId="45E87076" w14:textId="012F351D" w:rsidR="002805C0" w:rsidRDefault="002805C0" w:rsidP="003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p>
    <w:p w14:paraId="0B154FA3" w14:textId="77777777" w:rsidR="002805C0" w:rsidRDefault="002805C0" w:rsidP="003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p>
    <w:p w14:paraId="2B989430" w14:textId="0F4C9C23" w:rsidR="00A71CC0" w:rsidRDefault="00A71CC0" w:rsidP="003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p>
    <w:p w14:paraId="0D5A92EE" w14:textId="77777777" w:rsidR="00BF5A03" w:rsidRDefault="00BF5A03" w:rsidP="00E73957">
      <w:pPr>
        <w:pStyle w:val="HTMLPreformatted"/>
        <w:rPr>
          <w:rStyle w:val="pl-c"/>
          <w:rFonts w:ascii="Consolas" w:hAnsi="Consolas"/>
          <w:b/>
          <w:bCs/>
          <w:i/>
          <w:iCs/>
          <w:color w:val="24292F"/>
        </w:rPr>
      </w:pPr>
    </w:p>
    <w:p w14:paraId="22BD2BF4" w14:textId="77777777" w:rsidR="00BF5A03" w:rsidRDefault="00BF5A03" w:rsidP="00E73957">
      <w:pPr>
        <w:pStyle w:val="HTMLPreformatted"/>
        <w:rPr>
          <w:rStyle w:val="pl-c"/>
          <w:rFonts w:ascii="Consolas" w:hAnsi="Consolas"/>
          <w:b/>
          <w:bCs/>
          <w:i/>
          <w:iCs/>
          <w:color w:val="24292F"/>
        </w:rPr>
      </w:pPr>
    </w:p>
    <w:p w14:paraId="1471E9C8" w14:textId="77777777" w:rsidR="00BF5A03" w:rsidRDefault="00BF5A03" w:rsidP="00E73957">
      <w:pPr>
        <w:pStyle w:val="HTMLPreformatted"/>
        <w:rPr>
          <w:rStyle w:val="pl-c"/>
          <w:rFonts w:ascii="Consolas" w:hAnsi="Consolas"/>
          <w:b/>
          <w:bCs/>
          <w:i/>
          <w:iCs/>
          <w:color w:val="24292F"/>
        </w:rPr>
      </w:pPr>
    </w:p>
    <w:p w14:paraId="4016AA85" w14:textId="77777777" w:rsidR="00BF5A03" w:rsidRDefault="00BF5A03" w:rsidP="00E73957">
      <w:pPr>
        <w:pStyle w:val="HTMLPreformatted"/>
        <w:rPr>
          <w:rStyle w:val="pl-c"/>
          <w:rFonts w:ascii="Consolas" w:hAnsi="Consolas"/>
          <w:b/>
          <w:bCs/>
          <w:i/>
          <w:iCs/>
          <w:color w:val="24292F"/>
        </w:rPr>
      </w:pPr>
    </w:p>
    <w:p w14:paraId="4E3DA731" w14:textId="1413364B" w:rsidR="00E73957" w:rsidRPr="00E73957" w:rsidRDefault="00E73957" w:rsidP="00E73957">
      <w:pPr>
        <w:pStyle w:val="HTMLPreformatted"/>
        <w:rPr>
          <w:rFonts w:ascii="Consolas" w:hAnsi="Consolas"/>
          <w:b/>
          <w:bCs/>
          <w:i/>
          <w:iCs/>
          <w:color w:val="24292F"/>
        </w:rPr>
      </w:pPr>
      <w:r w:rsidRPr="00E73957">
        <w:rPr>
          <w:rStyle w:val="pl-c"/>
          <w:rFonts w:ascii="Consolas" w:hAnsi="Consolas"/>
          <w:b/>
          <w:bCs/>
          <w:i/>
          <w:iCs/>
          <w:color w:val="24292F"/>
        </w:rPr>
        <w:t>#Separate VCF by Chromosome</w:t>
      </w:r>
      <w:r>
        <w:rPr>
          <w:rStyle w:val="pl-c"/>
          <w:rFonts w:ascii="Consolas" w:hAnsi="Consolas"/>
          <w:b/>
          <w:bCs/>
          <w:i/>
          <w:iCs/>
          <w:color w:val="24292F"/>
        </w:rPr>
        <w:t>:</w:t>
      </w:r>
    </w:p>
    <w:p w14:paraId="2E43DD64" w14:textId="7B18C269" w:rsidR="00E73957" w:rsidRDefault="00E73957" w:rsidP="00E73957">
      <w:pPr>
        <w:pStyle w:val="HTMLPreformatted"/>
        <w:rPr>
          <w:rFonts w:ascii="Consolas" w:hAnsi="Consolas"/>
          <w:color w:val="24292F"/>
        </w:rPr>
      </w:pPr>
      <w:r>
        <w:rPr>
          <w:rStyle w:val="pl-smi"/>
          <w:rFonts w:ascii="Consolas" w:hAnsi="Consolas"/>
          <w:color w:val="24292F"/>
        </w:rPr>
        <w:t>vcftools</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gzvcf</w:t>
      </w:r>
      <w:r>
        <w:rPr>
          <w:rFonts w:ascii="Consolas" w:hAnsi="Consolas"/>
          <w:color w:val="24292F"/>
        </w:rPr>
        <w:t xml:space="preserve"> </w:t>
      </w:r>
      <w:r>
        <w:rPr>
          <w:rStyle w:val="pl-smi"/>
          <w:rFonts w:ascii="Consolas" w:hAnsi="Consolas"/>
          <w:color w:val="24292F"/>
        </w:rPr>
        <w:t>DNAseq_Filtered_filt.vcf.gz</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chr</w:t>
      </w:r>
      <w:r>
        <w:rPr>
          <w:rFonts w:ascii="Consolas" w:hAnsi="Consolas"/>
          <w:color w:val="24292F"/>
        </w:rPr>
        <w:t xml:space="preserve"> </w:t>
      </w:r>
      <w:r>
        <w:rPr>
          <w:rStyle w:val="pl-smi"/>
          <w:rFonts w:ascii="Consolas" w:hAnsi="Consolas"/>
          <w:color w:val="24292F"/>
        </w:rPr>
        <w:t>Chr01</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recode</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out</w:t>
      </w:r>
      <w:r>
        <w:rPr>
          <w:rFonts w:ascii="Consolas" w:hAnsi="Consolas"/>
          <w:color w:val="24292F"/>
        </w:rPr>
        <w:t xml:space="preserve"> </w:t>
      </w:r>
      <w:r>
        <w:rPr>
          <w:rStyle w:val="pl-smi"/>
          <w:rFonts w:ascii="Consolas" w:hAnsi="Consolas"/>
          <w:color w:val="24292F"/>
        </w:rPr>
        <w:t>data</w:t>
      </w:r>
      <w:r>
        <w:rPr>
          <w:rStyle w:val="pl-k"/>
          <w:rFonts w:ascii="Consolas" w:hAnsi="Consolas"/>
          <w:color w:val="24292F"/>
        </w:rPr>
        <w:t>/</w:t>
      </w:r>
      <w:r>
        <w:rPr>
          <w:rStyle w:val="pl-smi"/>
          <w:rFonts w:ascii="Consolas" w:hAnsi="Consolas"/>
          <w:color w:val="24292F"/>
        </w:rPr>
        <w:t>Sorghumvcf</w:t>
      </w:r>
      <w:r>
        <w:rPr>
          <w:rStyle w:val="pl-k"/>
          <w:rFonts w:ascii="Consolas" w:hAnsi="Consolas"/>
          <w:color w:val="24292F"/>
        </w:rPr>
        <w:t>/</w:t>
      </w:r>
      <w:r>
        <w:rPr>
          <w:rStyle w:val="pl-smi"/>
          <w:rFonts w:ascii="Consolas" w:hAnsi="Consolas"/>
          <w:color w:val="24292F"/>
        </w:rPr>
        <w:t>Chr01_DNAseq_Filtered_filt.vcf.gz</w:t>
      </w:r>
    </w:p>
    <w:p w14:paraId="7C910FF4" w14:textId="76FD8D77" w:rsidR="00E73957" w:rsidRDefault="00E73957" w:rsidP="00E73957">
      <w:pPr>
        <w:pStyle w:val="HTMLPreformatted"/>
        <w:rPr>
          <w:rFonts w:ascii="Consolas" w:hAnsi="Consolas"/>
          <w:color w:val="24292F"/>
        </w:rPr>
      </w:pPr>
      <w:r>
        <w:rPr>
          <w:rStyle w:val="pl-smi"/>
          <w:rFonts w:ascii="Consolas" w:hAnsi="Consolas"/>
          <w:color w:val="24292F"/>
        </w:rPr>
        <w:t>vcftools</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gzvcf</w:t>
      </w:r>
      <w:r>
        <w:rPr>
          <w:rFonts w:ascii="Consolas" w:hAnsi="Consolas"/>
          <w:color w:val="24292F"/>
        </w:rPr>
        <w:t xml:space="preserve"> </w:t>
      </w:r>
      <w:r>
        <w:rPr>
          <w:rStyle w:val="pl-smi"/>
          <w:rFonts w:ascii="Consolas" w:hAnsi="Consolas"/>
          <w:color w:val="24292F"/>
        </w:rPr>
        <w:t>DNAseq_Filtered_filt.vcf.gz</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chr</w:t>
      </w:r>
      <w:r>
        <w:rPr>
          <w:rFonts w:ascii="Consolas" w:hAnsi="Consolas"/>
          <w:color w:val="24292F"/>
        </w:rPr>
        <w:t xml:space="preserve"> </w:t>
      </w:r>
      <w:r>
        <w:rPr>
          <w:rStyle w:val="pl-smi"/>
          <w:rFonts w:ascii="Consolas" w:hAnsi="Consolas"/>
          <w:color w:val="24292F"/>
        </w:rPr>
        <w:t>Chr02</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recode</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out</w:t>
      </w:r>
      <w:r>
        <w:rPr>
          <w:rFonts w:ascii="Consolas" w:hAnsi="Consolas"/>
          <w:color w:val="24292F"/>
        </w:rPr>
        <w:t xml:space="preserve"> </w:t>
      </w:r>
      <w:r>
        <w:rPr>
          <w:rStyle w:val="pl-smi"/>
          <w:rFonts w:ascii="Consolas" w:hAnsi="Consolas"/>
          <w:color w:val="24292F"/>
        </w:rPr>
        <w:t>data</w:t>
      </w:r>
      <w:r>
        <w:rPr>
          <w:rStyle w:val="pl-k"/>
          <w:rFonts w:ascii="Consolas" w:hAnsi="Consolas"/>
          <w:color w:val="24292F"/>
        </w:rPr>
        <w:t>/</w:t>
      </w:r>
      <w:r>
        <w:rPr>
          <w:rStyle w:val="pl-smi"/>
          <w:rFonts w:ascii="Consolas" w:hAnsi="Consolas"/>
          <w:color w:val="24292F"/>
        </w:rPr>
        <w:t>Sorghumvcf</w:t>
      </w:r>
      <w:r>
        <w:rPr>
          <w:rStyle w:val="pl-k"/>
          <w:rFonts w:ascii="Consolas" w:hAnsi="Consolas"/>
          <w:color w:val="24292F"/>
        </w:rPr>
        <w:t>/</w:t>
      </w:r>
      <w:r>
        <w:rPr>
          <w:rStyle w:val="pl-smi"/>
          <w:rFonts w:ascii="Consolas" w:hAnsi="Consolas"/>
          <w:color w:val="24292F"/>
        </w:rPr>
        <w:t>Chr02_DNAseq_Filtered_filt.vcf.gz</w:t>
      </w:r>
    </w:p>
    <w:p w14:paraId="641E008B" w14:textId="5B97C485" w:rsidR="00E73957" w:rsidRDefault="00E73957" w:rsidP="00E73957">
      <w:pPr>
        <w:pStyle w:val="HTMLPreformatted"/>
        <w:rPr>
          <w:rFonts w:ascii="Consolas" w:hAnsi="Consolas"/>
          <w:color w:val="24292F"/>
        </w:rPr>
      </w:pPr>
      <w:r>
        <w:rPr>
          <w:rStyle w:val="pl-smi"/>
          <w:rFonts w:ascii="Consolas" w:hAnsi="Consolas"/>
          <w:color w:val="24292F"/>
        </w:rPr>
        <w:t>vcftools</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gzvcf</w:t>
      </w:r>
      <w:r>
        <w:rPr>
          <w:rFonts w:ascii="Consolas" w:hAnsi="Consolas"/>
          <w:color w:val="24292F"/>
        </w:rPr>
        <w:t xml:space="preserve"> </w:t>
      </w:r>
      <w:r>
        <w:rPr>
          <w:rStyle w:val="pl-smi"/>
          <w:rFonts w:ascii="Consolas" w:hAnsi="Consolas"/>
          <w:color w:val="24292F"/>
        </w:rPr>
        <w:t>DNAseq_Filtered_filt.vcf.gz</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chr</w:t>
      </w:r>
      <w:r>
        <w:rPr>
          <w:rFonts w:ascii="Consolas" w:hAnsi="Consolas"/>
          <w:color w:val="24292F"/>
        </w:rPr>
        <w:t xml:space="preserve"> </w:t>
      </w:r>
      <w:r>
        <w:rPr>
          <w:rStyle w:val="pl-smi"/>
          <w:rFonts w:ascii="Consolas" w:hAnsi="Consolas"/>
          <w:color w:val="24292F"/>
        </w:rPr>
        <w:t>Chr03</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recode</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out</w:t>
      </w:r>
      <w:r>
        <w:rPr>
          <w:rFonts w:ascii="Consolas" w:hAnsi="Consolas"/>
          <w:color w:val="24292F"/>
        </w:rPr>
        <w:t xml:space="preserve"> </w:t>
      </w:r>
      <w:r>
        <w:rPr>
          <w:rStyle w:val="pl-smi"/>
          <w:rFonts w:ascii="Consolas" w:hAnsi="Consolas"/>
          <w:color w:val="24292F"/>
        </w:rPr>
        <w:t>data</w:t>
      </w:r>
      <w:r>
        <w:rPr>
          <w:rStyle w:val="pl-k"/>
          <w:rFonts w:ascii="Consolas" w:hAnsi="Consolas"/>
          <w:color w:val="24292F"/>
        </w:rPr>
        <w:t>/</w:t>
      </w:r>
      <w:r>
        <w:rPr>
          <w:rStyle w:val="pl-smi"/>
          <w:rFonts w:ascii="Consolas" w:hAnsi="Consolas"/>
          <w:color w:val="24292F"/>
        </w:rPr>
        <w:t>Sorghumvcf</w:t>
      </w:r>
      <w:r>
        <w:rPr>
          <w:rStyle w:val="pl-k"/>
          <w:rFonts w:ascii="Consolas" w:hAnsi="Consolas"/>
          <w:color w:val="24292F"/>
        </w:rPr>
        <w:t>/</w:t>
      </w:r>
      <w:r>
        <w:rPr>
          <w:rStyle w:val="pl-smi"/>
          <w:rFonts w:ascii="Consolas" w:hAnsi="Consolas"/>
          <w:color w:val="24292F"/>
        </w:rPr>
        <w:t>Chr03_DNAseq_Filtered_filt.vcf.gz</w:t>
      </w:r>
    </w:p>
    <w:p w14:paraId="6E07CCE7" w14:textId="5D4C1173" w:rsidR="00E73957" w:rsidRDefault="00E73957" w:rsidP="00E73957">
      <w:pPr>
        <w:pStyle w:val="HTMLPreformatted"/>
        <w:rPr>
          <w:rFonts w:ascii="Consolas" w:hAnsi="Consolas"/>
          <w:color w:val="24292F"/>
        </w:rPr>
      </w:pPr>
      <w:r>
        <w:rPr>
          <w:rStyle w:val="pl-smi"/>
          <w:rFonts w:ascii="Consolas" w:hAnsi="Consolas"/>
          <w:color w:val="24292F"/>
        </w:rPr>
        <w:t>vcftools</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gzvcf</w:t>
      </w:r>
      <w:r>
        <w:rPr>
          <w:rFonts w:ascii="Consolas" w:hAnsi="Consolas"/>
          <w:color w:val="24292F"/>
        </w:rPr>
        <w:t xml:space="preserve"> </w:t>
      </w:r>
      <w:r>
        <w:rPr>
          <w:rStyle w:val="pl-smi"/>
          <w:rFonts w:ascii="Consolas" w:hAnsi="Consolas"/>
          <w:color w:val="24292F"/>
        </w:rPr>
        <w:t>DNAseq_Filtered_filt.vcf.gz</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chr</w:t>
      </w:r>
      <w:r>
        <w:rPr>
          <w:rFonts w:ascii="Consolas" w:hAnsi="Consolas"/>
          <w:color w:val="24292F"/>
        </w:rPr>
        <w:t xml:space="preserve"> </w:t>
      </w:r>
      <w:r>
        <w:rPr>
          <w:rStyle w:val="pl-smi"/>
          <w:rFonts w:ascii="Consolas" w:hAnsi="Consolas"/>
          <w:color w:val="24292F"/>
        </w:rPr>
        <w:t>Chr04</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recode</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out</w:t>
      </w:r>
      <w:r>
        <w:rPr>
          <w:rFonts w:ascii="Consolas" w:hAnsi="Consolas"/>
          <w:color w:val="24292F"/>
        </w:rPr>
        <w:t xml:space="preserve"> </w:t>
      </w:r>
      <w:r>
        <w:rPr>
          <w:rStyle w:val="pl-smi"/>
          <w:rFonts w:ascii="Consolas" w:hAnsi="Consolas"/>
          <w:color w:val="24292F"/>
        </w:rPr>
        <w:t>data</w:t>
      </w:r>
      <w:r>
        <w:rPr>
          <w:rStyle w:val="pl-k"/>
          <w:rFonts w:ascii="Consolas" w:hAnsi="Consolas"/>
          <w:color w:val="24292F"/>
        </w:rPr>
        <w:t>/</w:t>
      </w:r>
      <w:r>
        <w:rPr>
          <w:rStyle w:val="pl-smi"/>
          <w:rFonts w:ascii="Consolas" w:hAnsi="Consolas"/>
          <w:color w:val="24292F"/>
        </w:rPr>
        <w:t>Sorghumvcf</w:t>
      </w:r>
      <w:r>
        <w:rPr>
          <w:rStyle w:val="pl-k"/>
          <w:rFonts w:ascii="Consolas" w:hAnsi="Consolas"/>
          <w:color w:val="24292F"/>
        </w:rPr>
        <w:t>/</w:t>
      </w:r>
      <w:r>
        <w:rPr>
          <w:rStyle w:val="pl-smi"/>
          <w:rFonts w:ascii="Consolas" w:hAnsi="Consolas"/>
          <w:color w:val="24292F"/>
        </w:rPr>
        <w:t>Chr04_DNAseq_Filtered_filt.vcf.gz</w:t>
      </w:r>
    </w:p>
    <w:p w14:paraId="3C4CB626" w14:textId="225F31C0" w:rsidR="00E73957" w:rsidRDefault="00E73957" w:rsidP="00E73957">
      <w:pPr>
        <w:pStyle w:val="HTMLPreformatted"/>
        <w:rPr>
          <w:rFonts w:ascii="Consolas" w:hAnsi="Consolas"/>
          <w:color w:val="24292F"/>
        </w:rPr>
      </w:pPr>
      <w:r>
        <w:rPr>
          <w:rStyle w:val="pl-smi"/>
          <w:rFonts w:ascii="Consolas" w:hAnsi="Consolas"/>
          <w:color w:val="24292F"/>
        </w:rPr>
        <w:t>vcftools</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gzvcf</w:t>
      </w:r>
      <w:r>
        <w:rPr>
          <w:rFonts w:ascii="Consolas" w:hAnsi="Consolas"/>
          <w:color w:val="24292F"/>
        </w:rPr>
        <w:t xml:space="preserve"> </w:t>
      </w:r>
      <w:r>
        <w:rPr>
          <w:rStyle w:val="pl-smi"/>
          <w:rFonts w:ascii="Consolas" w:hAnsi="Consolas"/>
          <w:color w:val="24292F"/>
        </w:rPr>
        <w:t>DNAseq_Filtered_filt.vcf.gz</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chr</w:t>
      </w:r>
      <w:r>
        <w:rPr>
          <w:rFonts w:ascii="Consolas" w:hAnsi="Consolas"/>
          <w:color w:val="24292F"/>
        </w:rPr>
        <w:t xml:space="preserve"> </w:t>
      </w:r>
      <w:r>
        <w:rPr>
          <w:rStyle w:val="pl-smi"/>
          <w:rFonts w:ascii="Consolas" w:hAnsi="Consolas"/>
          <w:color w:val="24292F"/>
        </w:rPr>
        <w:t>Chr05</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recode</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out</w:t>
      </w:r>
      <w:r>
        <w:rPr>
          <w:rFonts w:ascii="Consolas" w:hAnsi="Consolas"/>
          <w:color w:val="24292F"/>
        </w:rPr>
        <w:t xml:space="preserve"> </w:t>
      </w:r>
      <w:r>
        <w:rPr>
          <w:rStyle w:val="pl-smi"/>
          <w:rFonts w:ascii="Consolas" w:hAnsi="Consolas"/>
          <w:color w:val="24292F"/>
        </w:rPr>
        <w:t>data</w:t>
      </w:r>
      <w:r>
        <w:rPr>
          <w:rStyle w:val="pl-k"/>
          <w:rFonts w:ascii="Consolas" w:hAnsi="Consolas"/>
          <w:color w:val="24292F"/>
        </w:rPr>
        <w:t>/</w:t>
      </w:r>
      <w:r>
        <w:rPr>
          <w:rStyle w:val="pl-smi"/>
          <w:rFonts w:ascii="Consolas" w:hAnsi="Consolas"/>
          <w:color w:val="24292F"/>
        </w:rPr>
        <w:t>Sorghumvcf</w:t>
      </w:r>
      <w:r>
        <w:rPr>
          <w:rStyle w:val="pl-k"/>
          <w:rFonts w:ascii="Consolas" w:hAnsi="Consolas"/>
          <w:color w:val="24292F"/>
        </w:rPr>
        <w:t>/</w:t>
      </w:r>
      <w:r>
        <w:rPr>
          <w:rStyle w:val="pl-smi"/>
          <w:rFonts w:ascii="Consolas" w:hAnsi="Consolas"/>
          <w:color w:val="24292F"/>
        </w:rPr>
        <w:t>Chr05_DNAseq_Filtered_filt.vcf.gz</w:t>
      </w:r>
    </w:p>
    <w:p w14:paraId="65F4AFF0" w14:textId="13671172" w:rsidR="00E73957" w:rsidRDefault="00E73957" w:rsidP="00E73957">
      <w:pPr>
        <w:pStyle w:val="HTMLPreformatted"/>
        <w:rPr>
          <w:rFonts w:ascii="Consolas" w:hAnsi="Consolas"/>
          <w:color w:val="24292F"/>
        </w:rPr>
      </w:pPr>
      <w:r>
        <w:rPr>
          <w:rStyle w:val="pl-smi"/>
          <w:rFonts w:ascii="Consolas" w:hAnsi="Consolas"/>
          <w:color w:val="24292F"/>
        </w:rPr>
        <w:t>vcftools</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gzvcf</w:t>
      </w:r>
      <w:r>
        <w:rPr>
          <w:rFonts w:ascii="Consolas" w:hAnsi="Consolas"/>
          <w:color w:val="24292F"/>
        </w:rPr>
        <w:t xml:space="preserve"> </w:t>
      </w:r>
      <w:r>
        <w:rPr>
          <w:rStyle w:val="pl-smi"/>
          <w:rFonts w:ascii="Consolas" w:hAnsi="Consolas"/>
          <w:color w:val="24292F"/>
        </w:rPr>
        <w:t>DNAseq_Filtered_filt.vcf.gz</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chr</w:t>
      </w:r>
      <w:r>
        <w:rPr>
          <w:rFonts w:ascii="Consolas" w:hAnsi="Consolas"/>
          <w:color w:val="24292F"/>
        </w:rPr>
        <w:t xml:space="preserve"> </w:t>
      </w:r>
      <w:r>
        <w:rPr>
          <w:rStyle w:val="pl-smi"/>
          <w:rFonts w:ascii="Consolas" w:hAnsi="Consolas"/>
          <w:color w:val="24292F"/>
        </w:rPr>
        <w:t>Chr06</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recode</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out</w:t>
      </w:r>
      <w:r>
        <w:rPr>
          <w:rFonts w:ascii="Consolas" w:hAnsi="Consolas"/>
          <w:color w:val="24292F"/>
        </w:rPr>
        <w:t xml:space="preserve"> </w:t>
      </w:r>
      <w:r>
        <w:rPr>
          <w:rStyle w:val="pl-smi"/>
          <w:rFonts w:ascii="Consolas" w:hAnsi="Consolas"/>
          <w:color w:val="24292F"/>
        </w:rPr>
        <w:t>data</w:t>
      </w:r>
      <w:r>
        <w:rPr>
          <w:rStyle w:val="pl-k"/>
          <w:rFonts w:ascii="Consolas" w:hAnsi="Consolas"/>
          <w:color w:val="24292F"/>
        </w:rPr>
        <w:t>/</w:t>
      </w:r>
      <w:r>
        <w:rPr>
          <w:rStyle w:val="pl-smi"/>
          <w:rFonts w:ascii="Consolas" w:hAnsi="Consolas"/>
          <w:color w:val="24292F"/>
        </w:rPr>
        <w:t>Sorghumvcf</w:t>
      </w:r>
      <w:r>
        <w:rPr>
          <w:rStyle w:val="pl-k"/>
          <w:rFonts w:ascii="Consolas" w:hAnsi="Consolas"/>
          <w:color w:val="24292F"/>
        </w:rPr>
        <w:t>/</w:t>
      </w:r>
      <w:r>
        <w:rPr>
          <w:rStyle w:val="pl-smi"/>
          <w:rFonts w:ascii="Consolas" w:hAnsi="Consolas"/>
          <w:color w:val="24292F"/>
        </w:rPr>
        <w:t>Chr06_DNAseq_Filtered_filt.vcf.gz</w:t>
      </w:r>
    </w:p>
    <w:p w14:paraId="770E65BF" w14:textId="40D91ADD" w:rsidR="00E73957" w:rsidRDefault="00E73957" w:rsidP="00E73957">
      <w:pPr>
        <w:pStyle w:val="HTMLPreformatted"/>
        <w:rPr>
          <w:rFonts w:ascii="Consolas" w:hAnsi="Consolas"/>
          <w:color w:val="24292F"/>
        </w:rPr>
      </w:pPr>
      <w:r>
        <w:rPr>
          <w:rStyle w:val="pl-smi"/>
          <w:rFonts w:ascii="Consolas" w:hAnsi="Consolas"/>
          <w:color w:val="24292F"/>
        </w:rPr>
        <w:t>vcftools</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gzvcf</w:t>
      </w:r>
      <w:r>
        <w:rPr>
          <w:rFonts w:ascii="Consolas" w:hAnsi="Consolas"/>
          <w:color w:val="24292F"/>
        </w:rPr>
        <w:t xml:space="preserve"> </w:t>
      </w:r>
      <w:r>
        <w:rPr>
          <w:rStyle w:val="pl-smi"/>
          <w:rFonts w:ascii="Consolas" w:hAnsi="Consolas"/>
          <w:color w:val="24292F"/>
        </w:rPr>
        <w:t>DNAseq_Filtered_filt.vcf.gz</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chr</w:t>
      </w:r>
      <w:r>
        <w:rPr>
          <w:rFonts w:ascii="Consolas" w:hAnsi="Consolas"/>
          <w:color w:val="24292F"/>
        </w:rPr>
        <w:t xml:space="preserve"> </w:t>
      </w:r>
      <w:r>
        <w:rPr>
          <w:rStyle w:val="pl-smi"/>
          <w:rFonts w:ascii="Consolas" w:hAnsi="Consolas"/>
          <w:color w:val="24292F"/>
        </w:rPr>
        <w:t>Chr07</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recode</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out</w:t>
      </w:r>
      <w:r>
        <w:rPr>
          <w:rFonts w:ascii="Consolas" w:hAnsi="Consolas"/>
          <w:color w:val="24292F"/>
        </w:rPr>
        <w:t xml:space="preserve"> </w:t>
      </w:r>
      <w:r>
        <w:rPr>
          <w:rStyle w:val="pl-smi"/>
          <w:rFonts w:ascii="Consolas" w:hAnsi="Consolas"/>
          <w:color w:val="24292F"/>
        </w:rPr>
        <w:t>data</w:t>
      </w:r>
      <w:r>
        <w:rPr>
          <w:rStyle w:val="pl-k"/>
          <w:rFonts w:ascii="Consolas" w:hAnsi="Consolas"/>
          <w:color w:val="24292F"/>
        </w:rPr>
        <w:t>/</w:t>
      </w:r>
      <w:r>
        <w:rPr>
          <w:rStyle w:val="pl-smi"/>
          <w:rFonts w:ascii="Consolas" w:hAnsi="Consolas"/>
          <w:color w:val="24292F"/>
        </w:rPr>
        <w:t>Sorghumvcf</w:t>
      </w:r>
      <w:r>
        <w:rPr>
          <w:rStyle w:val="pl-k"/>
          <w:rFonts w:ascii="Consolas" w:hAnsi="Consolas"/>
          <w:color w:val="24292F"/>
        </w:rPr>
        <w:t>/</w:t>
      </w:r>
      <w:r>
        <w:rPr>
          <w:rStyle w:val="pl-smi"/>
          <w:rFonts w:ascii="Consolas" w:hAnsi="Consolas"/>
          <w:color w:val="24292F"/>
        </w:rPr>
        <w:t>Chr07_DNAseq_Filtered_filt.vcf.gz</w:t>
      </w:r>
    </w:p>
    <w:p w14:paraId="7E624F3D" w14:textId="5327CBAA" w:rsidR="00E73957" w:rsidRDefault="00E73957" w:rsidP="00E73957">
      <w:pPr>
        <w:pStyle w:val="HTMLPreformatted"/>
        <w:rPr>
          <w:rFonts w:ascii="Consolas" w:hAnsi="Consolas"/>
          <w:color w:val="24292F"/>
        </w:rPr>
      </w:pPr>
      <w:r>
        <w:rPr>
          <w:rStyle w:val="pl-smi"/>
          <w:rFonts w:ascii="Consolas" w:hAnsi="Consolas"/>
          <w:color w:val="24292F"/>
        </w:rPr>
        <w:t>vcftools</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gzvcf</w:t>
      </w:r>
      <w:r>
        <w:rPr>
          <w:rFonts w:ascii="Consolas" w:hAnsi="Consolas"/>
          <w:color w:val="24292F"/>
        </w:rPr>
        <w:t xml:space="preserve"> </w:t>
      </w:r>
      <w:r>
        <w:rPr>
          <w:rStyle w:val="pl-smi"/>
          <w:rFonts w:ascii="Consolas" w:hAnsi="Consolas"/>
          <w:color w:val="24292F"/>
        </w:rPr>
        <w:t>DNAseq_Filtered_filt.vcf.gz</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chr</w:t>
      </w:r>
      <w:r>
        <w:rPr>
          <w:rFonts w:ascii="Consolas" w:hAnsi="Consolas"/>
          <w:color w:val="24292F"/>
        </w:rPr>
        <w:t xml:space="preserve"> </w:t>
      </w:r>
      <w:r>
        <w:rPr>
          <w:rStyle w:val="pl-smi"/>
          <w:rFonts w:ascii="Consolas" w:hAnsi="Consolas"/>
          <w:color w:val="24292F"/>
        </w:rPr>
        <w:t>Chr08</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recode</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out</w:t>
      </w:r>
      <w:r>
        <w:rPr>
          <w:rFonts w:ascii="Consolas" w:hAnsi="Consolas"/>
          <w:color w:val="24292F"/>
        </w:rPr>
        <w:t xml:space="preserve"> </w:t>
      </w:r>
      <w:r>
        <w:rPr>
          <w:rStyle w:val="pl-smi"/>
          <w:rFonts w:ascii="Consolas" w:hAnsi="Consolas"/>
          <w:color w:val="24292F"/>
        </w:rPr>
        <w:t>data</w:t>
      </w:r>
      <w:r>
        <w:rPr>
          <w:rStyle w:val="pl-k"/>
          <w:rFonts w:ascii="Consolas" w:hAnsi="Consolas"/>
          <w:color w:val="24292F"/>
        </w:rPr>
        <w:t>/</w:t>
      </w:r>
      <w:r>
        <w:rPr>
          <w:rStyle w:val="pl-smi"/>
          <w:rFonts w:ascii="Consolas" w:hAnsi="Consolas"/>
          <w:color w:val="24292F"/>
        </w:rPr>
        <w:t>Sorghumvcf</w:t>
      </w:r>
      <w:r>
        <w:rPr>
          <w:rStyle w:val="pl-k"/>
          <w:rFonts w:ascii="Consolas" w:hAnsi="Consolas"/>
          <w:color w:val="24292F"/>
        </w:rPr>
        <w:t>/</w:t>
      </w:r>
      <w:r>
        <w:rPr>
          <w:rStyle w:val="pl-smi"/>
          <w:rFonts w:ascii="Consolas" w:hAnsi="Consolas"/>
          <w:color w:val="24292F"/>
        </w:rPr>
        <w:t>Chr08_DNAseq_Filtered_filt.vcf.gz</w:t>
      </w:r>
    </w:p>
    <w:p w14:paraId="1C86C4EF" w14:textId="71470952" w:rsidR="00E73957" w:rsidRDefault="00E73957" w:rsidP="00E73957">
      <w:pPr>
        <w:pStyle w:val="HTMLPreformatted"/>
        <w:rPr>
          <w:rFonts w:ascii="Consolas" w:hAnsi="Consolas"/>
          <w:color w:val="24292F"/>
        </w:rPr>
      </w:pPr>
      <w:r>
        <w:rPr>
          <w:rStyle w:val="pl-smi"/>
          <w:rFonts w:ascii="Consolas" w:hAnsi="Consolas"/>
          <w:color w:val="24292F"/>
        </w:rPr>
        <w:t>vcftools</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gzvcf</w:t>
      </w:r>
      <w:r>
        <w:rPr>
          <w:rFonts w:ascii="Consolas" w:hAnsi="Consolas"/>
          <w:color w:val="24292F"/>
        </w:rPr>
        <w:t xml:space="preserve"> </w:t>
      </w:r>
      <w:r>
        <w:rPr>
          <w:rStyle w:val="pl-smi"/>
          <w:rFonts w:ascii="Consolas" w:hAnsi="Consolas"/>
          <w:color w:val="24292F"/>
        </w:rPr>
        <w:t>DNAseq_Filtered_filt.vcf.gz</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chr</w:t>
      </w:r>
      <w:r>
        <w:rPr>
          <w:rFonts w:ascii="Consolas" w:hAnsi="Consolas"/>
          <w:color w:val="24292F"/>
        </w:rPr>
        <w:t xml:space="preserve"> </w:t>
      </w:r>
      <w:r>
        <w:rPr>
          <w:rStyle w:val="pl-smi"/>
          <w:rFonts w:ascii="Consolas" w:hAnsi="Consolas"/>
          <w:color w:val="24292F"/>
        </w:rPr>
        <w:t>Chr09</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recode</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out</w:t>
      </w:r>
      <w:r>
        <w:rPr>
          <w:rFonts w:ascii="Consolas" w:hAnsi="Consolas"/>
          <w:color w:val="24292F"/>
        </w:rPr>
        <w:t xml:space="preserve"> </w:t>
      </w:r>
      <w:r>
        <w:rPr>
          <w:rStyle w:val="pl-smi"/>
          <w:rFonts w:ascii="Consolas" w:hAnsi="Consolas"/>
          <w:color w:val="24292F"/>
        </w:rPr>
        <w:t>data</w:t>
      </w:r>
      <w:r>
        <w:rPr>
          <w:rStyle w:val="pl-k"/>
          <w:rFonts w:ascii="Consolas" w:hAnsi="Consolas"/>
          <w:color w:val="24292F"/>
        </w:rPr>
        <w:t>/</w:t>
      </w:r>
      <w:r>
        <w:rPr>
          <w:rStyle w:val="pl-smi"/>
          <w:rFonts w:ascii="Consolas" w:hAnsi="Consolas"/>
          <w:color w:val="24292F"/>
        </w:rPr>
        <w:t>Sorghumvcf</w:t>
      </w:r>
      <w:r>
        <w:rPr>
          <w:rStyle w:val="pl-k"/>
          <w:rFonts w:ascii="Consolas" w:hAnsi="Consolas"/>
          <w:color w:val="24292F"/>
        </w:rPr>
        <w:t>/</w:t>
      </w:r>
      <w:r>
        <w:rPr>
          <w:rStyle w:val="pl-smi"/>
          <w:rFonts w:ascii="Consolas" w:hAnsi="Consolas"/>
          <w:color w:val="24292F"/>
        </w:rPr>
        <w:t>Chr09_DNAseq_Filtered_filt.vcf.gz</w:t>
      </w:r>
    </w:p>
    <w:p w14:paraId="793DBC58" w14:textId="3C844DD2" w:rsidR="00E73957" w:rsidRDefault="00E73957" w:rsidP="00E73957">
      <w:pPr>
        <w:pStyle w:val="HTMLPreformatted"/>
        <w:rPr>
          <w:rFonts w:ascii="Consolas" w:hAnsi="Consolas"/>
          <w:color w:val="24292F"/>
        </w:rPr>
      </w:pPr>
      <w:r>
        <w:rPr>
          <w:rStyle w:val="pl-smi"/>
          <w:rFonts w:ascii="Consolas" w:hAnsi="Consolas"/>
          <w:color w:val="24292F"/>
        </w:rPr>
        <w:t>vcftools</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gzvcf</w:t>
      </w:r>
      <w:r>
        <w:rPr>
          <w:rFonts w:ascii="Consolas" w:hAnsi="Consolas"/>
          <w:color w:val="24292F"/>
        </w:rPr>
        <w:t xml:space="preserve"> </w:t>
      </w:r>
      <w:r>
        <w:rPr>
          <w:rStyle w:val="pl-smi"/>
          <w:rFonts w:ascii="Consolas" w:hAnsi="Consolas"/>
          <w:color w:val="24292F"/>
        </w:rPr>
        <w:t>DNAseq_Filtered_filt.vcf.gz</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chr</w:t>
      </w:r>
      <w:r>
        <w:rPr>
          <w:rFonts w:ascii="Consolas" w:hAnsi="Consolas"/>
          <w:color w:val="24292F"/>
        </w:rPr>
        <w:t xml:space="preserve"> </w:t>
      </w:r>
      <w:r>
        <w:rPr>
          <w:rStyle w:val="pl-smi"/>
          <w:rFonts w:ascii="Consolas" w:hAnsi="Consolas"/>
          <w:color w:val="24292F"/>
        </w:rPr>
        <w:t>Chr10</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recode</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out</w:t>
      </w:r>
      <w:r>
        <w:rPr>
          <w:rFonts w:ascii="Consolas" w:hAnsi="Consolas"/>
          <w:color w:val="24292F"/>
        </w:rPr>
        <w:t xml:space="preserve"> </w:t>
      </w:r>
      <w:r>
        <w:rPr>
          <w:rStyle w:val="pl-smi"/>
          <w:rFonts w:ascii="Consolas" w:hAnsi="Consolas"/>
          <w:color w:val="24292F"/>
        </w:rPr>
        <w:t>data</w:t>
      </w:r>
      <w:r>
        <w:rPr>
          <w:rStyle w:val="pl-k"/>
          <w:rFonts w:ascii="Consolas" w:hAnsi="Consolas"/>
          <w:color w:val="24292F"/>
        </w:rPr>
        <w:t>/</w:t>
      </w:r>
      <w:r>
        <w:rPr>
          <w:rStyle w:val="pl-smi"/>
          <w:rFonts w:ascii="Consolas" w:hAnsi="Consolas"/>
          <w:color w:val="24292F"/>
        </w:rPr>
        <w:t>Sorghumvcf</w:t>
      </w:r>
      <w:r>
        <w:rPr>
          <w:rStyle w:val="pl-k"/>
          <w:rFonts w:ascii="Consolas" w:hAnsi="Consolas"/>
          <w:color w:val="24292F"/>
        </w:rPr>
        <w:t>/</w:t>
      </w:r>
      <w:r>
        <w:rPr>
          <w:rStyle w:val="pl-smi"/>
          <w:rFonts w:ascii="Consolas" w:hAnsi="Consolas"/>
          <w:color w:val="24292F"/>
        </w:rPr>
        <w:t>Chr10_DNAseq_Filtered_filt.vcf.gz</w:t>
      </w:r>
    </w:p>
    <w:p w14:paraId="090E914E" w14:textId="77777777" w:rsidR="00E73957" w:rsidRPr="00E73957" w:rsidRDefault="00E73957" w:rsidP="003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20"/>
          <w:szCs w:val="20"/>
          <w:lang w:eastAsia="en-GB"/>
        </w:rPr>
      </w:pPr>
    </w:p>
    <w:p w14:paraId="40314391" w14:textId="5CBEF100" w:rsidR="00127029" w:rsidRPr="00D52D65" w:rsidRDefault="00D52D65" w:rsidP="003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20"/>
          <w:szCs w:val="20"/>
          <w:lang w:eastAsia="en-GB"/>
          <w:rPrChange w:id="51" w:author="HALL, Michael" w:date="2022-07-26T10:53:00Z">
            <w:rPr>
              <w:rFonts w:ascii="Consolas" w:eastAsia="Times New Roman" w:hAnsi="Consolas" w:cs="Courier New"/>
              <w:color w:val="24292F"/>
              <w:sz w:val="20"/>
              <w:szCs w:val="20"/>
              <w:lang w:eastAsia="en-GB"/>
            </w:rPr>
          </w:rPrChange>
        </w:rPr>
      </w:pPr>
      <w:ins w:id="52" w:author="HALL, Michael" w:date="2022-07-26T10:53:00Z">
        <w:r>
          <w:rPr>
            <w:rFonts w:ascii="Consolas" w:eastAsia="Times New Roman" w:hAnsi="Consolas" w:cs="Courier New"/>
            <w:b/>
            <w:bCs/>
            <w:color w:val="24292F"/>
            <w:sz w:val="20"/>
            <w:szCs w:val="20"/>
            <w:lang w:eastAsia="en-GB"/>
          </w:rPr>
          <w:t xml:space="preserve">#Run python script on all </w:t>
        </w:r>
      </w:ins>
      <w:ins w:id="53" w:author="HALL, Michael" w:date="2022-07-26T10:54:00Z">
        <w:r>
          <w:rPr>
            <w:rFonts w:ascii="Consolas" w:eastAsia="Times New Roman" w:hAnsi="Consolas" w:cs="Courier New"/>
            <w:b/>
            <w:bCs/>
            <w:color w:val="24292F"/>
            <w:sz w:val="20"/>
            <w:szCs w:val="20"/>
            <w:lang w:eastAsia="en-GB"/>
          </w:rPr>
          <w:t>configuration files</w:t>
        </w:r>
      </w:ins>
    </w:p>
    <w:p w14:paraId="015B9A3C" w14:textId="0D6CDAF1" w:rsidR="00DE2764" w:rsidRDefault="00DE2764" w:rsidP="00DE27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en-GB"/>
        </w:rPr>
      </w:pPr>
      <w:r>
        <w:rPr>
          <w:rFonts w:ascii="Consolas" w:eastAsia="Times New Roman" w:hAnsi="Consolas" w:cs="Courier New"/>
          <w:color w:val="24292F"/>
          <w:sz w:val="20"/>
          <w:szCs w:val="20"/>
          <w:lang w:eastAsia="en-GB"/>
        </w:rPr>
        <w:t>$</w:t>
      </w:r>
      <w:r w:rsidRPr="00DE2764">
        <w:rPr>
          <w:rFonts w:ascii="Consolas" w:eastAsia="Times New Roman" w:hAnsi="Consolas" w:cs="Courier New"/>
          <w:color w:val="FF0000"/>
          <w:sz w:val="20"/>
          <w:szCs w:val="20"/>
          <w:lang w:eastAsia="en-GB"/>
        </w:rPr>
        <w:t>python</w:t>
      </w:r>
      <w:r w:rsidRPr="00DE2764">
        <w:rPr>
          <w:rFonts w:ascii="Consolas" w:eastAsia="Times New Roman" w:hAnsi="Consolas" w:cs="Courier New"/>
          <w:color w:val="24292F"/>
          <w:sz w:val="20"/>
          <w:szCs w:val="20"/>
          <w:lang w:eastAsia="en-GB"/>
        </w:rPr>
        <w:t xml:space="preserve"> </w:t>
      </w:r>
      <w:r w:rsidR="00AB484A">
        <w:rPr>
          <w:rFonts w:ascii="Consolas" w:eastAsia="Times New Roman" w:hAnsi="Consolas" w:cs="Courier New"/>
          <w:color w:val="24292F"/>
          <w:sz w:val="20"/>
          <w:szCs w:val="20"/>
          <w:lang w:eastAsia="en-GB"/>
        </w:rPr>
        <w:t>PythonScripts/</w:t>
      </w:r>
      <w:r w:rsidRPr="00DE2764">
        <w:rPr>
          <w:rFonts w:ascii="Consolas" w:eastAsia="Times New Roman" w:hAnsi="Consolas" w:cs="Courier New"/>
          <w:color w:val="24292F"/>
          <w:sz w:val="20"/>
          <w:szCs w:val="20"/>
          <w:lang w:eastAsia="en-GB"/>
        </w:rPr>
        <w:t xml:space="preserve">vcf2allPropAndCov.py --conf SorghumVcf.conf --origin SorghumOrigin.tab --acc D2_F2_tt --ploidy 2 --dcurve y --col </w:t>
      </w:r>
      <w:r w:rsidR="00E55A57">
        <w:rPr>
          <w:rFonts w:ascii="Consolas" w:eastAsia="Times New Roman" w:hAnsi="Consolas" w:cs="Courier New"/>
          <w:color w:val="24292F"/>
          <w:sz w:val="20"/>
          <w:szCs w:val="20"/>
          <w:lang w:eastAsia="en-GB"/>
        </w:rPr>
        <w:t>SorghumColor.conf</w:t>
      </w:r>
    </w:p>
    <w:p w14:paraId="24180E1E" w14:textId="37AA9404" w:rsidR="006735E7" w:rsidRDefault="00D903BE" w:rsidP="00DE27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en-GB"/>
        </w:rPr>
      </w:pPr>
      <w:r>
        <w:rPr>
          <w:rFonts w:ascii="Consolas" w:eastAsia="Times New Roman" w:hAnsi="Consolas" w:cs="Courier New"/>
          <w:b/>
          <w:bCs/>
          <w:noProof/>
          <w:color w:val="24292F"/>
          <w:sz w:val="36"/>
          <w:szCs w:val="36"/>
          <w:lang w:eastAsia="en-GB"/>
        </w:rPr>
        <w:lastRenderedPageBreak/>
        <w:drawing>
          <wp:inline distT="0" distB="0" distL="0" distR="0" wp14:anchorId="25FD3BA4" wp14:editId="7EE5C26A">
            <wp:extent cx="5158740" cy="4819650"/>
            <wp:effectExtent l="76200" t="76200" r="137160" b="133350"/>
            <wp:docPr id="7" name="Picture 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158740" cy="4819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D95031" w14:textId="625FF889" w:rsidR="006735E7" w:rsidDel="00B45E39" w:rsidRDefault="006735E7" w:rsidP="00B45E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del w:id="54" w:author="HALL, Michael" w:date="2022-07-25T15:45:00Z"/>
          <w:rFonts w:ascii="Consolas" w:eastAsia="Times New Roman" w:hAnsi="Consolas" w:cs="Courier New"/>
          <w:b/>
          <w:bCs/>
          <w:color w:val="24292F"/>
          <w:sz w:val="36"/>
          <w:szCs w:val="36"/>
          <w:lang w:eastAsia="en-GB"/>
        </w:rPr>
      </w:pPr>
    </w:p>
    <w:p w14:paraId="3E50B170" w14:textId="77777777" w:rsidR="00B45E39" w:rsidRPr="00DE2764" w:rsidRDefault="00B45E39" w:rsidP="00DE27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ins w:id="55" w:author="HALL, Michael" w:date="2022-07-25T15:45:00Z"/>
          <w:rFonts w:ascii="Consolas" w:eastAsia="Times New Roman" w:hAnsi="Consolas" w:cs="Courier New"/>
          <w:color w:val="24292F"/>
          <w:sz w:val="20"/>
          <w:szCs w:val="20"/>
          <w:lang w:eastAsia="en-GB"/>
        </w:rPr>
      </w:pPr>
    </w:p>
    <w:p w14:paraId="30CEDB63" w14:textId="619FFC16" w:rsidR="00DE2764" w:rsidDel="0097763A" w:rsidRDefault="00DE2764"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56" w:author="HALL, Michael" w:date="2022-07-25T15:45:00Z"/>
          <w:rFonts w:ascii="Consolas" w:eastAsia="Times New Roman" w:hAnsi="Consolas" w:cs="Courier New"/>
          <w:color w:val="24292F"/>
          <w:sz w:val="20"/>
          <w:szCs w:val="20"/>
          <w:lang w:eastAsia="en-GB"/>
        </w:rPr>
      </w:pPr>
    </w:p>
    <w:p w14:paraId="51880E21" w14:textId="77777777" w:rsidR="0097763A" w:rsidRDefault="009776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ins w:id="57" w:author="HALL, Michael" w:date="2022-07-25T15:45:00Z"/>
          <w:rFonts w:ascii="Consolas" w:eastAsia="Times New Roman" w:hAnsi="Consolas" w:cs="Courier New"/>
          <w:b/>
          <w:bCs/>
          <w:color w:val="24292F"/>
          <w:sz w:val="36"/>
          <w:szCs w:val="36"/>
          <w:lang w:eastAsia="en-GB"/>
        </w:rPr>
        <w:pPrChange w:id="58" w:author="HALL, Michael" w:date="2022-07-25T15:45: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PrChange>
      </w:pPr>
    </w:p>
    <w:p w14:paraId="6AA557F4" w14:textId="77777777" w:rsidR="00B45E39" w:rsidRDefault="00B45E39"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59" w:author="HALL, Michael" w:date="2022-07-25T15:45:00Z"/>
          <w:rFonts w:ascii="Consolas" w:eastAsia="Times New Roman" w:hAnsi="Consolas" w:cs="Courier New"/>
          <w:b/>
          <w:bCs/>
          <w:color w:val="24292F"/>
          <w:sz w:val="36"/>
          <w:szCs w:val="36"/>
          <w:lang w:eastAsia="en-GB"/>
        </w:rPr>
      </w:pPr>
    </w:p>
    <w:p w14:paraId="0AFA2D68" w14:textId="77777777" w:rsidR="00B45E39" w:rsidRDefault="00B45E39"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0" w:author="HALL, Michael" w:date="2022-07-25T15:45:00Z"/>
          <w:rFonts w:ascii="Consolas" w:eastAsia="Times New Roman" w:hAnsi="Consolas" w:cs="Courier New"/>
          <w:b/>
          <w:bCs/>
          <w:color w:val="24292F"/>
          <w:sz w:val="36"/>
          <w:szCs w:val="36"/>
          <w:lang w:eastAsia="en-GB"/>
        </w:rPr>
      </w:pPr>
    </w:p>
    <w:p w14:paraId="0C918760" w14:textId="77777777" w:rsidR="00B45E39" w:rsidRDefault="00B45E39"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1" w:author="HALL, Michael" w:date="2022-07-25T15:45:00Z"/>
          <w:rFonts w:ascii="Consolas" w:eastAsia="Times New Roman" w:hAnsi="Consolas" w:cs="Courier New"/>
          <w:b/>
          <w:bCs/>
          <w:color w:val="24292F"/>
          <w:sz w:val="36"/>
          <w:szCs w:val="36"/>
          <w:lang w:eastAsia="en-GB"/>
        </w:rPr>
      </w:pPr>
    </w:p>
    <w:p w14:paraId="01CA03DF" w14:textId="77777777" w:rsidR="00B45E39" w:rsidRDefault="00B45E39"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2" w:author="HALL, Michael" w:date="2022-07-25T15:45:00Z"/>
          <w:rFonts w:ascii="Consolas" w:eastAsia="Times New Roman" w:hAnsi="Consolas" w:cs="Courier New"/>
          <w:b/>
          <w:bCs/>
          <w:color w:val="24292F"/>
          <w:sz w:val="36"/>
          <w:szCs w:val="36"/>
          <w:lang w:eastAsia="en-GB"/>
        </w:rPr>
      </w:pPr>
    </w:p>
    <w:p w14:paraId="1AC35E20" w14:textId="77777777" w:rsidR="00B45E39" w:rsidRDefault="00B45E39"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3" w:author="HALL, Michael" w:date="2022-07-25T15:45:00Z"/>
          <w:rFonts w:ascii="Consolas" w:eastAsia="Times New Roman" w:hAnsi="Consolas" w:cs="Courier New"/>
          <w:b/>
          <w:bCs/>
          <w:color w:val="24292F"/>
          <w:sz w:val="36"/>
          <w:szCs w:val="36"/>
          <w:lang w:eastAsia="en-GB"/>
        </w:rPr>
      </w:pPr>
    </w:p>
    <w:p w14:paraId="6A898E31" w14:textId="77777777" w:rsidR="00B45E39" w:rsidRDefault="00B45E39"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4" w:author="HALL, Michael" w:date="2022-07-25T15:45:00Z"/>
          <w:rFonts w:ascii="Consolas" w:eastAsia="Times New Roman" w:hAnsi="Consolas" w:cs="Courier New"/>
          <w:b/>
          <w:bCs/>
          <w:color w:val="24292F"/>
          <w:sz w:val="36"/>
          <w:szCs w:val="36"/>
          <w:lang w:eastAsia="en-GB"/>
        </w:rPr>
      </w:pPr>
    </w:p>
    <w:p w14:paraId="1C8E0B95" w14:textId="77777777" w:rsidR="00B45E39" w:rsidRDefault="00B45E39"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5" w:author="HALL, Michael" w:date="2022-07-25T15:45:00Z"/>
          <w:rFonts w:ascii="Consolas" w:eastAsia="Times New Roman" w:hAnsi="Consolas" w:cs="Courier New"/>
          <w:b/>
          <w:bCs/>
          <w:color w:val="24292F"/>
          <w:sz w:val="36"/>
          <w:szCs w:val="36"/>
          <w:lang w:eastAsia="en-GB"/>
        </w:rPr>
      </w:pPr>
    </w:p>
    <w:p w14:paraId="283F9D79" w14:textId="77777777" w:rsidR="00B45E39" w:rsidRDefault="00B45E39"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6" w:author="HALL, Michael" w:date="2022-07-25T15:45:00Z"/>
          <w:rFonts w:ascii="Consolas" w:eastAsia="Times New Roman" w:hAnsi="Consolas" w:cs="Courier New"/>
          <w:b/>
          <w:bCs/>
          <w:color w:val="24292F"/>
          <w:sz w:val="36"/>
          <w:szCs w:val="36"/>
          <w:lang w:eastAsia="en-GB"/>
        </w:rPr>
      </w:pPr>
    </w:p>
    <w:p w14:paraId="41E5FF27" w14:textId="77777777" w:rsidR="00B45E39" w:rsidRDefault="00B45E39"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7" w:author="HALL, Michael" w:date="2022-07-25T15:45:00Z"/>
          <w:rFonts w:ascii="Consolas" w:eastAsia="Times New Roman" w:hAnsi="Consolas" w:cs="Courier New"/>
          <w:b/>
          <w:bCs/>
          <w:color w:val="24292F"/>
          <w:sz w:val="36"/>
          <w:szCs w:val="36"/>
          <w:lang w:eastAsia="en-GB"/>
        </w:rPr>
      </w:pPr>
    </w:p>
    <w:p w14:paraId="03BFD808" w14:textId="77777777" w:rsidR="00B45E39" w:rsidRDefault="00B45E39"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8" w:author="HALL, Michael" w:date="2022-07-25T15:45:00Z"/>
          <w:rFonts w:ascii="Consolas" w:eastAsia="Times New Roman" w:hAnsi="Consolas" w:cs="Courier New"/>
          <w:b/>
          <w:bCs/>
          <w:color w:val="24292F"/>
          <w:sz w:val="36"/>
          <w:szCs w:val="36"/>
          <w:lang w:eastAsia="en-GB"/>
        </w:rPr>
      </w:pPr>
    </w:p>
    <w:p w14:paraId="265F7FB8" w14:textId="4F1BE272" w:rsidR="0071615B" w:rsidRDefault="0071615B"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36"/>
          <w:szCs w:val="36"/>
          <w:lang w:eastAsia="en-GB"/>
        </w:rPr>
      </w:pPr>
    </w:p>
    <w:p w14:paraId="3A6D8EE9" w14:textId="3E8F0A57" w:rsidR="004B1F88" w:rsidRPr="002543EE" w:rsidRDefault="004B1F88" w:rsidP="00507C30">
      <w:pPr>
        <w:jc w:val="center"/>
        <w:rPr>
          <w:rFonts w:eastAsiaTheme="minorEastAsia"/>
          <w:b/>
          <w:bCs/>
          <w:sz w:val="44"/>
          <w:szCs w:val="44"/>
        </w:rPr>
      </w:pPr>
      <w:r w:rsidRPr="002543EE">
        <w:rPr>
          <w:rFonts w:eastAsiaTheme="minorEastAsia"/>
          <w:b/>
          <w:bCs/>
          <w:sz w:val="44"/>
          <w:szCs w:val="44"/>
        </w:rPr>
        <w:lastRenderedPageBreak/>
        <w:t xml:space="preserve">Copy Number Variants </w:t>
      </w:r>
    </w:p>
    <w:p w14:paraId="3328A763" w14:textId="6A9F0F09" w:rsidR="004B1F88" w:rsidRDefault="004B1F88" w:rsidP="004B1F88">
      <w:pPr>
        <w:rPr>
          <w:rFonts w:eastAsiaTheme="minorEastAsia"/>
          <w:i/>
          <w:iCs/>
          <w:sz w:val="44"/>
          <w:szCs w:val="44"/>
        </w:rPr>
      </w:pPr>
    </w:p>
    <w:p w14:paraId="7310BB16" w14:textId="77A636BE" w:rsidR="003B2394" w:rsidRDefault="003B2394" w:rsidP="004B1F88">
      <w:pPr>
        <w:rPr>
          <w:rFonts w:eastAsiaTheme="minorEastAsia"/>
          <w:i/>
          <w:iCs/>
          <w:sz w:val="44"/>
          <w:szCs w:val="44"/>
        </w:rPr>
      </w:pPr>
      <w:r>
        <w:rPr>
          <w:rFonts w:eastAsiaTheme="minorEastAsia"/>
          <w:i/>
          <w:iCs/>
          <w:sz w:val="44"/>
          <w:szCs w:val="44"/>
        </w:rPr>
        <w:t>BANANA</w:t>
      </w:r>
      <w:r w:rsidR="00065AA3">
        <w:rPr>
          <w:rFonts w:eastAsiaTheme="minorEastAsia"/>
          <w:i/>
          <w:iCs/>
          <w:sz w:val="44"/>
          <w:szCs w:val="44"/>
        </w:rPr>
        <w:t xml:space="preserve"> All Chromosomes</w:t>
      </w:r>
    </w:p>
    <w:p w14:paraId="54D8201F" w14:textId="57F9AEA6" w:rsidR="004B1F88" w:rsidRPr="002543EE" w:rsidRDefault="002543EE" w:rsidP="00507C30">
      <w:pPr>
        <w:jc w:val="center"/>
        <w:rPr>
          <w:rFonts w:eastAsiaTheme="minorEastAsia"/>
          <w:sz w:val="44"/>
          <w:szCs w:val="44"/>
        </w:rPr>
      </w:pPr>
      <w:r>
        <w:rPr>
          <w:rFonts w:eastAsiaTheme="minorEastAsia"/>
          <w:noProof/>
          <w:sz w:val="44"/>
          <w:szCs w:val="44"/>
        </w:rPr>
        <w:drawing>
          <wp:inline distT="0" distB="0" distL="0" distR="0" wp14:anchorId="20ADF458" wp14:editId="2A645D26">
            <wp:extent cx="5731510" cy="3303270"/>
            <wp:effectExtent l="171450" t="171450" r="173990" b="20193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3032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1F4A55B" w14:textId="5F68CCA5" w:rsidR="004B1F88" w:rsidRDefault="003B2394" w:rsidP="004B1F88">
      <w:pPr>
        <w:rPr>
          <w:rFonts w:eastAsiaTheme="minorEastAsia"/>
          <w:i/>
          <w:iCs/>
          <w:sz w:val="44"/>
          <w:szCs w:val="44"/>
        </w:rPr>
      </w:pPr>
      <w:r>
        <w:rPr>
          <w:rFonts w:eastAsiaTheme="minorEastAsia"/>
          <w:i/>
          <w:iCs/>
          <w:sz w:val="44"/>
          <w:szCs w:val="44"/>
        </w:rPr>
        <w:t>SORGHUM</w:t>
      </w:r>
      <w:r w:rsidR="00065AA3">
        <w:rPr>
          <w:rFonts w:eastAsiaTheme="minorEastAsia"/>
          <w:i/>
          <w:iCs/>
          <w:sz w:val="44"/>
          <w:szCs w:val="44"/>
        </w:rPr>
        <w:t xml:space="preserve"> Chromosome 9</w:t>
      </w:r>
    </w:p>
    <w:p w14:paraId="6F40C64F" w14:textId="0986DDB8" w:rsidR="003B2394" w:rsidRDefault="003B2394" w:rsidP="004B1F88">
      <w:pPr>
        <w:rPr>
          <w:rFonts w:eastAsiaTheme="minorEastAsia"/>
          <w:i/>
          <w:iCs/>
          <w:sz w:val="44"/>
          <w:szCs w:val="44"/>
        </w:rPr>
      </w:pPr>
      <w:r>
        <w:rPr>
          <w:rFonts w:eastAsiaTheme="minorEastAsia"/>
          <w:i/>
          <w:iCs/>
          <w:noProof/>
          <w:sz w:val="44"/>
          <w:szCs w:val="44"/>
        </w:rPr>
        <w:drawing>
          <wp:inline distT="0" distB="0" distL="0" distR="0" wp14:anchorId="15F49817" wp14:editId="133D7954">
            <wp:extent cx="5731510" cy="2483485"/>
            <wp:effectExtent l="0" t="0" r="254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2483485"/>
                    </a:xfrm>
                    <a:prstGeom prst="rect">
                      <a:avLst/>
                    </a:prstGeom>
                  </pic:spPr>
                </pic:pic>
              </a:graphicData>
            </a:graphic>
          </wp:inline>
        </w:drawing>
      </w:r>
    </w:p>
    <w:p w14:paraId="70074D81" w14:textId="77777777" w:rsidR="00065AA3" w:rsidRDefault="00065AA3"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heme="minorEastAsia"/>
          <w:i/>
          <w:iCs/>
          <w:sz w:val="44"/>
          <w:szCs w:val="44"/>
        </w:rPr>
      </w:pPr>
    </w:p>
    <w:p w14:paraId="5196CFE0" w14:textId="7F51611B" w:rsidR="005F234C" w:rsidRDefault="00245CF8"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36"/>
          <w:szCs w:val="36"/>
          <w:lang w:eastAsia="en-GB"/>
        </w:rPr>
      </w:pPr>
      <w:r>
        <w:rPr>
          <w:rFonts w:ascii="Consolas" w:eastAsia="Times New Roman" w:hAnsi="Consolas" w:cs="Courier New"/>
          <w:b/>
          <w:bCs/>
          <w:color w:val="24292F"/>
          <w:sz w:val="36"/>
          <w:szCs w:val="36"/>
          <w:lang w:eastAsia="en-GB"/>
        </w:rPr>
        <w:lastRenderedPageBreak/>
        <w:t>Literature Reading</w:t>
      </w:r>
      <w:r w:rsidR="00933C8D">
        <w:rPr>
          <w:rFonts w:ascii="Consolas" w:eastAsia="Times New Roman" w:hAnsi="Consolas" w:cs="Courier New"/>
          <w:b/>
          <w:bCs/>
          <w:color w:val="24292F"/>
          <w:sz w:val="36"/>
          <w:szCs w:val="36"/>
          <w:lang w:eastAsia="en-GB"/>
        </w:rPr>
        <w:t>,</w:t>
      </w:r>
      <w:ins w:id="69" w:author="HALL, Michael" w:date="2022-07-26T10:49:00Z">
        <w:r w:rsidR="00FC730D">
          <w:rPr>
            <w:rFonts w:ascii="Consolas" w:eastAsia="Times New Roman" w:hAnsi="Consolas" w:cs="Courier New"/>
            <w:b/>
            <w:bCs/>
            <w:color w:val="24292F"/>
            <w:sz w:val="36"/>
            <w:szCs w:val="36"/>
            <w:lang w:eastAsia="en-GB"/>
          </w:rPr>
          <w:t xml:space="preserve"> mostly Research Papers</w:t>
        </w:r>
      </w:ins>
      <w:r>
        <w:rPr>
          <w:rFonts w:ascii="Consolas" w:eastAsia="Times New Roman" w:hAnsi="Consolas" w:cs="Courier New"/>
          <w:b/>
          <w:bCs/>
          <w:color w:val="24292F"/>
          <w:sz w:val="36"/>
          <w:szCs w:val="36"/>
          <w:lang w:eastAsia="en-GB"/>
        </w:rPr>
        <w:t>:</w:t>
      </w:r>
    </w:p>
    <w:p w14:paraId="34C4653B" w14:textId="6D6C5A8D" w:rsidR="00245CF8" w:rsidRDefault="00245CF8"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36"/>
          <w:szCs w:val="36"/>
          <w:lang w:eastAsia="en-GB"/>
        </w:rPr>
      </w:pPr>
    </w:p>
    <w:p w14:paraId="70DAD66B" w14:textId="60E3BF61" w:rsidR="00245CF8" w:rsidRDefault="008F529A" w:rsidP="00A04E60">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sidRPr="00A04E60">
        <w:rPr>
          <w:rFonts w:ascii="Consolas" w:eastAsia="Times New Roman" w:hAnsi="Consolas" w:cs="Courier New"/>
          <w:color w:val="24292F"/>
          <w:sz w:val="24"/>
          <w:szCs w:val="24"/>
          <w:lang w:eastAsia="en-GB"/>
        </w:rPr>
        <w:t>Rapid re-identification of human samples using portable DNA sequencing</w:t>
      </w:r>
    </w:p>
    <w:p w14:paraId="1C31CFE5" w14:textId="49166953" w:rsidR="00A04E60" w:rsidRDefault="00A04E60" w:rsidP="00A04E60">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Mapping of Quantitative Trait Loci Underlying Cold Tolerance in Rice Seedlings via High-Throughput Sequencing of Pooled Extremes</w:t>
      </w:r>
    </w:p>
    <w:p w14:paraId="7BD37881" w14:textId="6882723B" w:rsidR="00A04E60" w:rsidRDefault="003C306D" w:rsidP="00A04E60">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QTLseqr: An R Package for Bulk Segregant Analysis with Next-Generation Sequencing</w:t>
      </w:r>
    </w:p>
    <w:p w14:paraId="6F6534F8" w14:textId="41919D9D" w:rsidR="005D180A" w:rsidRDefault="005D180A" w:rsidP="00A04E60">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The Statistics of Bulk Segregant Analysis Using Next Generation Sequencing</w:t>
      </w:r>
    </w:p>
    <w:p w14:paraId="0A586D1A" w14:textId="2BF40A57" w:rsidR="005D180A" w:rsidRDefault="005D180A" w:rsidP="00A04E60">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A Low-Cost Genotyping Protocol and Kit for Marker-Assisted Selection of Orange Lemma (rob1.a), a Feed Quality Trait in Barley (Hordeum vulgare L.)</w:t>
      </w:r>
    </w:p>
    <w:p w14:paraId="641A5B3E" w14:textId="37917634" w:rsidR="00CB495B" w:rsidRDefault="00CB495B"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Mapping immature fruit colour-related genes via bulked segregant analysis combined with whole-genome re-sequencing in pepper (Capsicum annuumm)</w:t>
      </w:r>
    </w:p>
    <w:p w14:paraId="62706C19" w14:textId="3AF220FE" w:rsidR="00D57FE7" w:rsidRDefault="00D57FE7"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High-accuracy long-read amplicon sequences using unique molecular identifiers with Nanopore or PacBio sequencing</w:t>
      </w:r>
    </w:p>
    <w:p w14:paraId="75E8750F" w14:textId="16DF834C" w:rsidR="00D57FE7" w:rsidRDefault="00322AD9"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 xml:space="preserve">DNeasy </w:t>
      </w:r>
      <w:r w:rsidR="006B2234">
        <w:rPr>
          <w:rFonts w:ascii="Consolas" w:eastAsia="Times New Roman" w:hAnsi="Consolas" w:cs="Courier New"/>
          <w:color w:val="24292F"/>
          <w:sz w:val="24"/>
          <w:szCs w:val="24"/>
          <w:lang w:eastAsia="en-GB"/>
        </w:rPr>
        <w:t>Plant Mini Kit Protocol</w:t>
      </w:r>
    </w:p>
    <w:p w14:paraId="17BCB5BB" w14:textId="58AD0DC0" w:rsidR="006B2234" w:rsidRDefault="00676D3E"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The Sun, The Genome, and The Internet</w:t>
      </w:r>
    </w:p>
    <w:p w14:paraId="01F55FC9" w14:textId="2C499D14" w:rsidR="00676D3E" w:rsidRDefault="00407668"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 xml:space="preserve">Full Planet, Empty Plates </w:t>
      </w:r>
      <w:proofErr w:type="gramStart"/>
      <w:r>
        <w:rPr>
          <w:rFonts w:ascii="Consolas" w:eastAsia="Times New Roman" w:hAnsi="Consolas" w:cs="Courier New"/>
          <w:color w:val="24292F"/>
          <w:sz w:val="24"/>
          <w:szCs w:val="24"/>
          <w:lang w:eastAsia="en-GB"/>
        </w:rPr>
        <w:t>The</w:t>
      </w:r>
      <w:proofErr w:type="gramEnd"/>
      <w:r>
        <w:rPr>
          <w:rFonts w:ascii="Consolas" w:eastAsia="Times New Roman" w:hAnsi="Consolas" w:cs="Courier New"/>
          <w:color w:val="24292F"/>
          <w:sz w:val="24"/>
          <w:szCs w:val="24"/>
          <w:lang w:eastAsia="en-GB"/>
        </w:rPr>
        <w:t xml:space="preserve"> New Geopolitics of Food Security</w:t>
      </w:r>
    </w:p>
    <w:p w14:paraId="1F1BCD5A" w14:textId="0428E6F3" w:rsidR="00C63FC8" w:rsidRDefault="00C63FC8"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Plant immunity: towards an integrated view of plant-pathogen interactions</w:t>
      </w:r>
    </w:p>
    <w:p w14:paraId="3030AE87" w14:textId="15A8674E" w:rsidR="00C63FC8" w:rsidRDefault="00697309"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 xml:space="preserve">Plant immunity: Danger Perception and </w:t>
      </w:r>
      <w:del w:id="70" w:author="HALL, Michael" w:date="2022-07-25T15:40:00Z">
        <w:r w:rsidDel="00F764BA">
          <w:rPr>
            <w:rFonts w:ascii="Consolas" w:eastAsia="Times New Roman" w:hAnsi="Consolas" w:cs="Courier New"/>
            <w:color w:val="24292F"/>
            <w:sz w:val="24"/>
            <w:szCs w:val="24"/>
            <w:lang w:eastAsia="en-GB"/>
          </w:rPr>
          <w:delText>Signaling</w:delText>
        </w:r>
      </w:del>
      <w:ins w:id="71" w:author="HALL, Michael" w:date="2022-07-25T15:40:00Z">
        <w:r w:rsidR="00F764BA">
          <w:rPr>
            <w:rFonts w:ascii="Consolas" w:eastAsia="Times New Roman" w:hAnsi="Consolas" w:cs="Courier New"/>
            <w:color w:val="24292F"/>
            <w:sz w:val="24"/>
            <w:szCs w:val="24"/>
            <w:lang w:eastAsia="en-GB"/>
          </w:rPr>
          <w:t>Signalling</w:t>
        </w:r>
      </w:ins>
    </w:p>
    <w:p w14:paraId="09ED2B4E" w14:textId="5809E1D7" w:rsidR="0098174F" w:rsidRDefault="0098174F"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72" w:author="HALL, Michael" w:date="2022-07-25T15:40:00Z"/>
          <w:rFonts w:ascii="Consolas" w:eastAsia="Times New Roman" w:hAnsi="Consolas" w:cs="Courier New"/>
          <w:color w:val="24292F"/>
          <w:sz w:val="24"/>
          <w:szCs w:val="24"/>
          <w:lang w:eastAsia="en-GB"/>
        </w:rPr>
      </w:pPr>
      <w:ins w:id="73" w:author="HALL, Michael" w:date="2022-07-25T15:40:00Z">
        <w:r>
          <w:rPr>
            <w:rFonts w:ascii="Consolas" w:eastAsia="Times New Roman" w:hAnsi="Consolas" w:cs="Courier New"/>
            <w:color w:val="24292F"/>
            <w:sz w:val="24"/>
            <w:szCs w:val="24"/>
            <w:lang w:eastAsia="en-GB"/>
          </w:rPr>
          <w:t>Efficient Screening Techniques to Identify Mutants with TR4 Resistance in Banana</w:t>
        </w:r>
      </w:ins>
    </w:p>
    <w:p w14:paraId="0E29D16C" w14:textId="59F2507D" w:rsidR="0098174F" w:rsidRDefault="00A50280"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74" w:author="HALL, Michael" w:date="2022-07-25T15:41:00Z"/>
          <w:rFonts w:ascii="Consolas" w:eastAsia="Times New Roman" w:hAnsi="Consolas" w:cs="Courier New"/>
          <w:color w:val="24292F"/>
          <w:sz w:val="24"/>
          <w:szCs w:val="24"/>
          <w:lang w:eastAsia="en-GB"/>
        </w:rPr>
      </w:pPr>
      <w:ins w:id="75" w:author="HALL, Michael" w:date="2022-07-25T15:41:00Z">
        <w:r>
          <w:rPr>
            <w:rFonts w:ascii="Consolas" w:eastAsia="Times New Roman" w:hAnsi="Consolas" w:cs="Courier New"/>
            <w:color w:val="24292F"/>
            <w:sz w:val="24"/>
            <w:szCs w:val="24"/>
            <w:lang w:eastAsia="en-GB"/>
          </w:rPr>
          <w:t>Identity by Descent: Variation in Meiosis, Across Genomes, and in Populations</w:t>
        </w:r>
      </w:ins>
    </w:p>
    <w:p w14:paraId="4006B4AF" w14:textId="20B295D4" w:rsidR="00A50280" w:rsidRDefault="00902FAA"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76" w:author="HALL, Michael" w:date="2022-07-25T15:42:00Z"/>
          <w:rFonts w:ascii="Consolas" w:eastAsia="Times New Roman" w:hAnsi="Consolas" w:cs="Courier New"/>
          <w:color w:val="24292F"/>
          <w:sz w:val="24"/>
          <w:szCs w:val="24"/>
          <w:lang w:eastAsia="en-GB"/>
        </w:rPr>
      </w:pPr>
      <w:ins w:id="77" w:author="HALL, Michael" w:date="2022-07-25T15:42:00Z">
        <w:r>
          <w:rPr>
            <w:rFonts w:ascii="Consolas" w:eastAsia="Times New Roman" w:hAnsi="Consolas" w:cs="Courier New"/>
            <w:color w:val="24292F"/>
            <w:sz w:val="24"/>
            <w:szCs w:val="24"/>
            <w:lang w:eastAsia="en-GB"/>
          </w:rPr>
          <w:t xml:space="preserve">Using </w:t>
        </w:r>
      </w:ins>
      <w:r w:rsidR="00DB6942">
        <w:rPr>
          <w:rFonts w:ascii="Consolas" w:eastAsia="Times New Roman" w:hAnsi="Consolas" w:cs="Courier New"/>
          <w:color w:val="24292F"/>
          <w:sz w:val="24"/>
          <w:szCs w:val="24"/>
          <w:lang w:eastAsia="en-GB"/>
        </w:rPr>
        <w:t>next generation</w:t>
      </w:r>
      <w:ins w:id="78" w:author="HALL, Michael" w:date="2022-07-25T15:42:00Z">
        <w:r>
          <w:rPr>
            <w:rFonts w:ascii="Consolas" w:eastAsia="Times New Roman" w:hAnsi="Consolas" w:cs="Courier New"/>
            <w:color w:val="24292F"/>
            <w:sz w:val="24"/>
            <w:szCs w:val="24"/>
            <w:lang w:eastAsia="en-GB"/>
          </w:rPr>
          <w:t xml:space="preserve"> sequencing to isolate mutant genes from forward genetic screens</w:t>
        </w:r>
      </w:ins>
    </w:p>
    <w:p w14:paraId="3C16F89A" w14:textId="4C637F3D" w:rsidR="00BE0D50" w:rsidRDefault="00BE0D50"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79" w:author="HALL, Michael" w:date="2022-07-25T15:43:00Z"/>
          <w:rFonts w:ascii="Consolas" w:eastAsia="Times New Roman" w:hAnsi="Consolas" w:cs="Courier New"/>
          <w:color w:val="24292F"/>
          <w:sz w:val="24"/>
          <w:szCs w:val="24"/>
          <w:lang w:eastAsia="en-GB"/>
        </w:rPr>
      </w:pPr>
      <w:ins w:id="80" w:author="HALL, Michael" w:date="2022-07-25T15:42:00Z">
        <w:r>
          <w:rPr>
            <w:rFonts w:ascii="Consolas" w:eastAsia="Times New Roman" w:hAnsi="Consolas" w:cs="Courier New"/>
            <w:color w:val="24292F"/>
            <w:sz w:val="24"/>
            <w:szCs w:val="24"/>
            <w:lang w:eastAsia="en-GB"/>
          </w:rPr>
          <w:t>CNV-seq, a new method to detect copy number variation using high-throughput</w:t>
        </w:r>
      </w:ins>
      <w:ins w:id="81" w:author="HALL, Michael" w:date="2022-07-25T15:43:00Z">
        <w:r>
          <w:rPr>
            <w:rFonts w:ascii="Consolas" w:eastAsia="Times New Roman" w:hAnsi="Consolas" w:cs="Courier New"/>
            <w:color w:val="24292F"/>
            <w:sz w:val="24"/>
            <w:szCs w:val="24"/>
            <w:lang w:eastAsia="en-GB"/>
          </w:rPr>
          <w:t xml:space="preserve"> sequencing</w:t>
        </w:r>
      </w:ins>
    </w:p>
    <w:p w14:paraId="201536A8" w14:textId="4F0D4CA6" w:rsidR="0019208F" w:rsidRDefault="0019208F"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82" w:author="HALL, Michael" w:date="2022-07-26T08:30:00Z"/>
          <w:rFonts w:ascii="Consolas" w:eastAsia="Times New Roman" w:hAnsi="Consolas" w:cs="Courier New"/>
          <w:color w:val="24292F"/>
          <w:sz w:val="24"/>
          <w:szCs w:val="24"/>
          <w:lang w:eastAsia="en-GB"/>
        </w:rPr>
      </w:pPr>
      <w:ins w:id="83" w:author="HALL, Michael" w:date="2022-07-25T15:43:00Z">
        <w:r>
          <w:rPr>
            <w:rFonts w:ascii="Consolas" w:eastAsia="Times New Roman" w:hAnsi="Consolas" w:cs="Courier New"/>
            <w:color w:val="24292F"/>
            <w:sz w:val="24"/>
            <w:szCs w:val="24"/>
            <w:lang w:eastAsia="en-GB"/>
          </w:rPr>
          <w:t>Big Data: Astronomical or Genomical?</w:t>
        </w:r>
      </w:ins>
    </w:p>
    <w:p w14:paraId="4C42529F" w14:textId="7B1AFACA" w:rsidR="008E54B5" w:rsidRDefault="008E54B5"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84" w:author="HALL, Michael" w:date="2022-07-26T08:31:00Z"/>
          <w:rFonts w:ascii="Consolas" w:eastAsia="Times New Roman" w:hAnsi="Consolas" w:cs="Courier New"/>
          <w:color w:val="24292F"/>
          <w:sz w:val="24"/>
          <w:szCs w:val="24"/>
          <w:lang w:eastAsia="en-GB"/>
        </w:rPr>
      </w:pPr>
      <w:ins w:id="85" w:author="HALL, Michael" w:date="2022-07-26T08:30:00Z">
        <w:r>
          <w:rPr>
            <w:rFonts w:ascii="Consolas" w:eastAsia="Times New Roman" w:hAnsi="Consolas" w:cs="Courier New"/>
            <w:color w:val="24292F"/>
            <w:sz w:val="24"/>
            <w:szCs w:val="24"/>
            <w:lang w:eastAsia="en-GB"/>
          </w:rPr>
          <w:t>Lonely Planet Europ</w:t>
        </w:r>
      </w:ins>
      <w:ins w:id="86" w:author="HALL, Michael" w:date="2022-07-26T08:31:00Z">
        <w:r>
          <w:rPr>
            <w:rFonts w:ascii="Consolas" w:eastAsia="Times New Roman" w:hAnsi="Consolas" w:cs="Courier New"/>
            <w:color w:val="24292F"/>
            <w:sz w:val="24"/>
            <w:szCs w:val="24"/>
            <w:lang w:eastAsia="en-GB"/>
          </w:rPr>
          <w:t>e</w:t>
        </w:r>
      </w:ins>
      <w:ins w:id="87" w:author="HALL, Michael" w:date="2022-07-26T10:49:00Z">
        <w:r w:rsidR="00FC730D">
          <w:rPr>
            <w:rFonts w:ascii="Consolas" w:eastAsia="Times New Roman" w:hAnsi="Consolas" w:cs="Courier New"/>
            <w:color w:val="24292F"/>
            <w:sz w:val="24"/>
            <w:szCs w:val="24"/>
            <w:lang w:eastAsia="en-GB"/>
          </w:rPr>
          <w:t xml:space="preserve"> </w:t>
        </w:r>
      </w:ins>
    </w:p>
    <w:p w14:paraId="0E99AAA9" w14:textId="130D837D" w:rsidR="008E54B5" w:rsidRDefault="008E54B5"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ins w:id="88" w:author="HALL, Michael" w:date="2022-07-26T08:31:00Z">
        <w:r>
          <w:rPr>
            <w:rFonts w:ascii="Consolas" w:eastAsia="Times New Roman" w:hAnsi="Consolas" w:cs="Courier New"/>
            <w:color w:val="24292F"/>
            <w:sz w:val="24"/>
            <w:szCs w:val="24"/>
            <w:lang w:eastAsia="en-GB"/>
          </w:rPr>
          <w:t>Living in Vienna</w:t>
        </w:r>
      </w:ins>
    </w:p>
    <w:p w14:paraId="3F12B3D6" w14:textId="4D54DA95" w:rsidR="00703CB3" w:rsidRDefault="00703CB3" w:rsidP="00703CB3">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Statistical Analysis of Next Generation Sequencing Dat</w:t>
      </w:r>
      <w:r w:rsidR="0080665D">
        <w:rPr>
          <w:rFonts w:ascii="Consolas" w:eastAsia="Times New Roman" w:hAnsi="Consolas" w:cs="Courier New"/>
          <w:color w:val="24292F"/>
          <w:sz w:val="24"/>
          <w:szCs w:val="24"/>
          <w:lang w:eastAsia="en-GB"/>
        </w:rPr>
        <w:t>a-Springer</w:t>
      </w:r>
    </w:p>
    <w:p w14:paraId="4B5267E9" w14:textId="2AB8BAD6" w:rsidR="0080665D" w:rsidRDefault="00CD6A86" w:rsidP="00703CB3">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Bioinformatics Data Skills</w:t>
      </w:r>
    </w:p>
    <w:p w14:paraId="0BE46C47" w14:textId="1220FEE6" w:rsidR="00CD6A86" w:rsidRDefault="00327C28" w:rsidP="00703CB3">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Bioinformatics_With_Python_Cookbook</w:t>
      </w:r>
    </w:p>
    <w:p w14:paraId="16DF7CF2" w14:textId="2B2477C2" w:rsidR="00327C28" w:rsidRDefault="00FB1BB6" w:rsidP="00703CB3">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Computational</w:t>
      </w:r>
      <w:r w:rsidR="00582BCC">
        <w:rPr>
          <w:rFonts w:ascii="Consolas" w:eastAsia="Times New Roman" w:hAnsi="Consolas" w:cs="Courier New"/>
          <w:color w:val="24292F"/>
          <w:sz w:val="24"/>
          <w:szCs w:val="24"/>
          <w:lang w:eastAsia="en-GB"/>
        </w:rPr>
        <w:t xml:space="preserve"> Exome and Genome Analysis</w:t>
      </w:r>
    </w:p>
    <w:p w14:paraId="31131748" w14:textId="3BBD0BAD" w:rsidR="004F5A44" w:rsidRDefault="004F5A44" w:rsidP="00703CB3">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Copy Number Variant</w:t>
      </w:r>
      <w:r w:rsidR="002476D1">
        <w:rPr>
          <w:rFonts w:ascii="Consolas" w:eastAsia="Times New Roman" w:hAnsi="Consolas" w:cs="Courier New"/>
          <w:color w:val="24292F"/>
          <w:sz w:val="24"/>
          <w:szCs w:val="24"/>
          <w:lang w:eastAsia="en-GB"/>
        </w:rPr>
        <w:t>s</w:t>
      </w:r>
    </w:p>
    <w:p w14:paraId="5E75B7E6" w14:textId="40B641CB" w:rsidR="005A547F" w:rsidRPr="00703CB3" w:rsidRDefault="005A547F" w:rsidP="00703CB3">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89" w:author="HALL, Michael" w:date="2022-07-26T08:31:00Z"/>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Variant Calling:</w:t>
      </w:r>
      <w:r w:rsidR="00B77FCA">
        <w:rPr>
          <w:rFonts w:ascii="Consolas" w:eastAsia="Times New Roman" w:hAnsi="Consolas" w:cs="Courier New"/>
          <w:color w:val="24292F"/>
          <w:sz w:val="24"/>
          <w:szCs w:val="24"/>
          <w:lang w:eastAsia="en-GB"/>
        </w:rPr>
        <w:t xml:space="preserve"> </w:t>
      </w:r>
      <w:r>
        <w:rPr>
          <w:rFonts w:ascii="Consolas" w:eastAsia="Times New Roman" w:hAnsi="Consolas" w:cs="Courier New"/>
          <w:color w:val="24292F"/>
          <w:sz w:val="24"/>
          <w:szCs w:val="24"/>
          <w:lang w:eastAsia="en-GB"/>
        </w:rPr>
        <w:t>Methods and Protocols</w:t>
      </w:r>
    </w:p>
    <w:p w14:paraId="74FA034D" w14:textId="77777777" w:rsidR="008E54B5" w:rsidRPr="00D57FE7" w:rsidRDefault="008E54B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Change w:id="90" w:author="HALL, Michael" w:date="2022-07-26T08:37:00Z">
          <w:pPr>
            <w:pStyle w:val="ListParagraph"/>
            <w:numPr>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360"/>
          </w:pPr>
        </w:pPrChange>
      </w:pPr>
    </w:p>
    <w:p w14:paraId="5F16D3AE" w14:textId="3831D48A" w:rsidR="00676003" w:rsidRDefault="00676003"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p>
    <w:p w14:paraId="0DF9FAC7" w14:textId="6EB05790" w:rsidR="002804EB" w:rsidRDefault="004438B5"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91" w:author="HALL, Michael" w:date="2022-07-26T08:40:00Z"/>
          <w:rFonts w:ascii="Consolas" w:eastAsia="Times New Roman" w:hAnsi="Consolas" w:cs="Courier New"/>
          <w:b/>
          <w:bCs/>
          <w:color w:val="24292F"/>
          <w:sz w:val="40"/>
          <w:szCs w:val="40"/>
          <w:lang w:eastAsia="en-GB"/>
        </w:rPr>
      </w:pPr>
      <w:ins w:id="92" w:author="HALL, Michael" w:date="2022-07-26T08:40:00Z">
        <w:r>
          <w:rPr>
            <w:rFonts w:ascii="Consolas" w:eastAsia="Times New Roman" w:hAnsi="Consolas" w:cs="Courier New"/>
            <w:b/>
            <w:bCs/>
            <w:color w:val="24292F"/>
            <w:sz w:val="40"/>
            <w:szCs w:val="40"/>
            <w:lang w:eastAsia="en-GB"/>
          </w:rPr>
          <w:lastRenderedPageBreak/>
          <w:t>Molecular Biology</w:t>
        </w:r>
      </w:ins>
      <w:ins w:id="93" w:author="HALL, Michael" w:date="2022-07-26T08:53:00Z">
        <w:r w:rsidR="00E30BB5">
          <w:rPr>
            <w:rFonts w:ascii="Consolas" w:eastAsia="Times New Roman" w:hAnsi="Consolas" w:cs="Courier New"/>
            <w:b/>
            <w:bCs/>
            <w:color w:val="24292F"/>
            <w:sz w:val="40"/>
            <w:szCs w:val="40"/>
            <w:lang w:eastAsia="en-GB"/>
          </w:rPr>
          <w:t xml:space="preserve"> Techniques</w:t>
        </w:r>
      </w:ins>
      <w:ins w:id="94" w:author="HALL, Michael" w:date="2022-07-26T08:40:00Z">
        <w:r w:rsidR="003630A7">
          <w:rPr>
            <w:rFonts w:ascii="Consolas" w:eastAsia="Times New Roman" w:hAnsi="Consolas" w:cs="Courier New"/>
            <w:b/>
            <w:bCs/>
            <w:color w:val="24292F"/>
            <w:sz w:val="40"/>
            <w:szCs w:val="40"/>
            <w:lang w:eastAsia="en-GB"/>
          </w:rPr>
          <w:t xml:space="preserve"> and </w:t>
        </w:r>
      </w:ins>
      <w:ins w:id="95" w:author="HALL, Michael" w:date="2022-07-26T08:53:00Z">
        <w:r w:rsidR="00E30BB5">
          <w:rPr>
            <w:rFonts w:ascii="Consolas" w:eastAsia="Times New Roman" w:hAnsi="Consolas" w:cs="Courier New"/>
            <w:b/>
            <w:bCs/>
            <w:color w:val="24292F"/>
            <w:sz w:val="40"/>
            <w:szCs w:val="40"/>
            <w:lang w:eastAsia="en-GB"/>
          </w:rPr>
          <w:t xml:space="preserve">a Training Course for </w:t>
        </w:r>
      </w:ins>
      <w:ins w:id="96" w:author="HALL, Michael" w:date="2022-07-26T08:40:00Z">
        <w:r w:rsidR="003630A7">
          <w:rPr>
            <w:rFonts w:ascii="Consolas" w:eastAsia="Times New Roman" w:hAnsi="Consolas" w:cs="Courier New"/>
            <w:b/>
            <w:bCs/>
            <w:color w:val="24292F"/>
            <w:sz w:val="40"/>
            <w:szCs w:val="40"/>
            <w:lang w:eastAsia="en-GB"/>
          </w:rPr>
          <w:t>Scientific Visit</w:t>
        </w:r>
      </w:ins>
      <w:ins w:id="97" w:author="HALL, Michael" w:date="2022-07-26T08:53:00Z">
        <w:r w:rsidR="00E30BB5">
          <w:rPr>
            <w:rFonts w:ascii="Consolas" w:eastAsia="Times New Roman" w:hAnsi="Consolas" w:cs="Courier New"/>
            <w:b/>
            <w:bCs/>
            <w:color w:val="24292F"/>
            <w:sz w:val="40"/>
            <w:szCs w:val="40"/>
            <w:lang w:eastAsia="en-GB"/>
          </w:rPr>
          <w:t>ors</w:t>
        </w:r>
      </w:ins>
      <w:ins w:id="98" w:author="HALL, Michael" w:date="2022-07-26T08:42:00Z">
        <w:r w:rsidR="00B505FC">
          <w:rPr>
            <w:rFonts w:ascii="Consolas" w:eastAsia="Times New Roman" w:hAnsi="Consolas" w:cs="Courier New"/>
            <w:b/>
            <w:bCs/>
            <w:color w:val="24292F"/>
            <w:sz w:val="40"/>
            <w:szCs w:val="40"/>
            <w:lang w:eastAsia="en-GB"/>
          </w:rPr>
          <w:t xml:space="preserve"> </w:t>
        </w:r>
      </w:ins>
    </w:p>
    <w:p w14:paraId="60DCA9EB" w14:textId="0C6F959C" w:rsidR="003630A7" w:rsidRDefault="003630A7"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99" w:author="HALL, Michael" w:date="2022-07-26T08:40:00Z"/>
          <w:rFonts w:ascii="Consolas" w:eastAsia="Times New Roman" w:hAnsi="Consolas" w:cs="Courier New"/>
          <w:b/>
          <w:bCs/>
          <w:color w:val="24292F"/>
          <w:sz w:val="40"/>
          <w:szCs w:val="40"/>
          <w:lang w:eastAsia="en-GB"/>
        </w:rPr>
      </w:pPr>
    </w:p>
    <w:p w14:paraId="646978E1" w14:textId="7DC17D3A" w:rsidR="009C12A3" w:rsidRDefault="009C12A3"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ins w:id="100" w:author="HALL, Michael" w:date="2022-07-26T08:51:00Z">
        <w:r>
          <w:rPr>
            <w:rFonts w:ascii="Consolas" w:eastAsia="Times New Roman" w:hAnsi="Consolas" w:cs="Courier New"/>
            <w:color w:val="24292F"/>
            <w:sz w:val="24"/>
            <w:szCs w:val="24"/>
            <w:lang w:eastAsia="en-GB"/>
          </w:rPr>
          <w:tab/>
        </w:r>
      </w:ins>
      <w:ins w:id="101" w:author="HALL, Michael" w:date="2022-07-26T08:41:00Z">
        <w:r w:rsidR="003630A7">
          <w:rPr>
            <w:rFonts w:ascii="Consolas" w:eastAsia="Times New Roman" w:hAnsi="Consolas" w:cs="Courier New"/>
            <w:color w:val="24292F"/>
            <w:sz w:val="24"/>
            <w:szCs w:val="24"/>
            <w:lang w:eastAsia="en-GB"/>
          </w:rPr>
          <w:t>During the date</w:t>
        </w:r>
        <w:r w:rsidR="00731CE8">
          <w:rPr>
            <w:rFonts w:ascii="Consolas" w:eastAsia="Times New Roman" w:hAnsi="Consolas" w:cs="Courier New"/>
            <w:color w:val="24292F"/>
            <w:sz w:val="24"/>
            <w:szCs w:val="24"/>
            <w:lang w:eastAsia="en-GB"/>
          </w:rPr>
          <w:t>s from June 13th through June 2022 5 Scientific visitors came to Seibersdorf</w:t>
        </w:r>
      </w:ins>
      <w:ins w:id="102" w:author="HALL, Michael" w:date="2022-07-26T08:42:00Z">
        <w:r w:rsidR="00B505FC">
          <w:rPr>
            <w:rFonts w:ascii="Consolas" w:eastAsia="Times New Roman" w:hAnsi="Consolas" w:cs="Courier New"/>
            <w:color w:val="24292F"/>
            <w:sz w:val="24"/>
            <w:szCs w:val="24"/>
            <w:lang w:eastAsia="en-GB"/>
          </w:rPr>
          <w:t xml:space="preserve"> from Qatar, Syria, Kuwait, and Iran. </w:t>
        </w:r>
        <w:r w:rsidR="005478A8">
          <w:rPr>
            <w:rFonts w:ascii="Consolas" w:eastAsia="Times New Roman" w:hAnsi="Consolas" w:cs="Courier New"/>
            <w:color w:val="24292F"/>
            <w:sz w:val="24"/>
            <w:szCs w:val="24"/>
            <w:lang w:eastAsia="en-GB"/>
          </w:rPr>
          <w:t xml:space="preserve">I also participated </w:t>
        </w:r>
      </w:ins>
      <w:ins w:id="103" w:author="HALL, Michael" w:date="2022-07-26T08:43:00Z">
        <w:r w:rsidR="005478A8">
          <w:rPr>
            <w:rFonts w:ascii="Consolas" w:eastAsia="Times New Roman" w:hAnsi="Consolas" w:cs="Courier New"/>
            <w:color w:val="24292F"/>
            <w:sz w:val="24"/>
            <w:szCs w:val="24"/>
            <w:lang w:eastAsia="en-GB"/>
          </w:rPr>
          <w:t xml:space="preserve">in this intensive </w:t>
        </w:r>
      </w:ins>
      <w:ins w:id="104" w:author="HALL, Michael" w:date="2022-07-26T08:44:00Z">
        <w:r w:rsidR="00C22622">
          <w:rPr>
            <w:rFonts w:ascii="Consolas" w:eastAsia="Times New Roman" w:hAnsi="Consolas" w:cs="Courier New"/>
            <w:color w:val="24292F"/>
            <w:sz w:val="24"/>
            <w:szCs w:val="24"/>
            <w:lang w:eastAsia="en-GB"/>
          </w:rPr>
          <w:t>two-week</w:t>
        </w:r>
      </w:ins>
      <w:ins w:id="105" w:author="HALL, Michael" w:date="2022-07-26T08:43:00Z">
        <w:r w:rsidR="005478A8">
          <w:rPr>
            <w:rFonts w:ascii="Consolas" w:eastAsia="Times New Roman" w:hAnsi="Consolas" w:cs="Courier New"/>
            <w:color w:val="24292F"/>
            <w:sz w:val="24"/>
            <w:szCs w:val="24"/>
            <w:lang w:eastAsia="en-GB"/>
          </w:rPr>
          <w:t xml:space="preserve"> training course</w:t>
        </w:r>
      </w:ins>
      <w:ins w:id="106" w:author="HALL, Michael" w:date="2022-07-26T08:44:00Z">
        <w:r w:rsidR="00C22622">
          <w:rPr>
            <w:rFonts w:ascii="Consolas" w:eastAsia="Times New Roman" w:hAnsi="Consolas" w:cs="Courier New"/>
            <w:color w:val="24292F"/>
            <w:sz w:val="24"/>
            <w:szCs w:val="24"/>
            <w:lang w:eastAsia="en-GB"/>
          </w:rPr>
          <w:t>. The first week was</w:t>
        </w:r>
      </w:ins>
      <w:ins w:id="107" w:author="HALL, Michael" w:date="2022-07-26T08:43:00Z">
        <w:r w:rsidR="005478A8">
          <w:rPr>
            <w:rFonts w:ascii="Consolas" w:eastAsia="Times New Roman" w:hAnsi="Consolas" w:cs="Courier New"/>
            <w:color w:val="24292F"/>
            <w:sz w:val="24"/>
            <w:szCs w:val="24"/>
            <w:lang w:eastAsia="en-GB"/>
          </w:rPr>
          <w:t xml:space="preserve"> designed aroun</w:t>
        </w:r>
        <w:r w:rsidR="00A4628B">
          <w:rPr>
            <w:rFonts w:ascii="Consolas" w:eastAsia="Times New Roman" w:hAnsi="Consolas" w:cs="Courier New"/>
            <w:color w:val="24292F"/>
            <w:sz w:val="24"/>
            <w:szCs w:val="24"/>
            <w:lang w:eastAsia="en-GB"/>
          </w:rPr>
          <w:t>d mutation breeding, forward and reverse genetics, next generation sequencing, and finally</w:t>
        </w:r>
        <w:r w:rsidR="00C22622">
          <w:rPr>
            <w:rFonts w:ascii="Consolas" w:eastAsia="Times New Roman" w:hAnsi="Consolas" w:cs="Courier New"/>
            <w:color w:val="24292F"/>
            <w:sz w:val="24"/>
            <w:szCs w:val="24"/>
            <w:lang w:eastAsia="en-GB"/>
          </w:rPr>
          <w:t xml:space="preserve"> </w:t>
        </w:r>
      </w:ins>
      <w:ins w:id="108" w:author="HALL, Michael" w:date="2022-07-26T08:44:00Z">
        <w:r w:rsidR="00C22622">
          <w:rPr>
            <w:rFonts w:ascii="Consolas" w:eastAsia="Times New Roman" w:hAnsi="Consolas" w:cs="Courier New"/>
            <w:color w:val="24292F"/>
            <w:sz w:val="24"/>
            <w:szCs w:val="24"/>
            <w:lang w:eastAsia="en-GB"/>
          </w:rPr>
          <w:t xml:space="preserve">a demonstration </w:t>
        </w:r>
        <w:r w:rsidR="0095078B">
          <w:rPr>
            <w:rFonts w:ascii="Consolas" w:eastAsia="Times New Roman" w:hAnsi="Consolas" w:cs="Courier New"/>
            <w:color w:val="24292F"/>
            <w:sz w:val="24"/>
            <w:szCs w:val="24"/>
            <w:lang w:eastAsia="en-GB"/>
          </w:rPr>
          <w:t xml:space="preserve">in R of a </w:t>
        </w:r>
      </w:ins>
      <w:ins w:id="109" w:author="HALL, Michael" w:date="2022-07-26T08:43:00Z">
        <w:r w:rsidR="00C22622">
          <w:rPr>
            <w:rFonts w:ascii="Consolas" w:eastAsia="Times New Roman" w:hAnsi="Consolas" w:cs="Courier New"/>
            <w:color w:val="24292F"/>
            <w:sz w:val="24"/>
            <w:szCs w:val="24"/>
            <w:lang w:eastAsia="en-GB"/>
          </w:rPr>
          <w:t>Q</w:t>
        </w:r>
      </w:ins>
      <w:ins w:id="110" w:author="HALL, Michael" w:date="2022-07-26T08:44:00Z">
        <w:r w:rsidR="00C22622">
          <w:rPr>
            <w:rFonts w:ascii="Consolas" w:eastAsia="Times New Roman" w:hAnsi="Consolas" w:cs="Courier New"/>
            <w:color w:val="24292F"/>
            <w:sz w:val="24"/>
            <w:szCs w:val="24"/>
            <w:lang w:eastAsia="en-GB"/>
          </w:rPr>
          <w:t>uantitative Trait Locus mapping</w:t>
        </w:r>
        <w:r w:rsidR="0095078B">
          <w:rPr>
            <w:rFonts w:ascii="Consolas" w:eastAsia="Times New Roman" w:hAnsi="Consolas" w:cs="Courier New"/>
            <w:color w:val="24292F"/>
            <w:sz w:val="24"/>
            <w:szCs w:val="24"/>
            <w:lang w:eastAsia="en-GB"/>
          </w:rPr>
          <w:t xml:space="preserve"> example</w:t>
        </w:r>
        <w:r w:rsidR="00C22622">
          <w:rPr>
            <w:rFonts w:ascii="Consolas" w:eastAsia="Times New Roman" w:hAnsi="Consolas" w:cs="Courier New"/>
            <w:color w:val="24292F"/>
            <w:sz w:val="24"/>
            <w:szCs w:val="24"/>
            <w:lang w:eastAsia="en-GB"/>
          </w:rPr>
          <w:t>.</w:t>
        </w:r>
      </w:ins>
      <w:ins w:id="111" w:author="HALL, Michael" w:date="2022-07-26T08:51:00Z">
        <w:r w:rsidR="00EA1944">
          <w:rPr>
            <w:rFonts w:ascii="Consolas" w:eastAsia="Times New Roman" w:hAnsi="Consolas" w:cs="Courier New"/>
            <w:color w:val="24292F"/>
            <w:sz w:val="24"/>
            <w:szCs w:val="24"/>
            <w:lang w:eastAsia="en-GB"/>
          </w:rPr>
          <w:t xml:space="preserve"> The software is available on PBGL github webpage </w:t>
        </w:r>
        <w:r>
          <w:rPr>
            <w:rFonts w:ascii="Consolas" w:eastAsia="Times New Roman" w:hAnsi="Consolas" w:cs="Courier New"/>
            <w:color w:val="24292F"/>
            <w:sz w:val="24"/>
            <w:szCs w:val="24"/>
            <w:lang w:eastAsia="en-GB"/>
          </w:rPr>
          <w:t xml:space="preserve">with accompanying documentation. </w:t>
        </w:r>
      </w:ins>
    </w:p>
    <w:p w14:paraId="02EE0692" w14:textId="77777777" w:rsidR="00256A7F" w:rsidRDefault="00256A7F"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12" w:author="HALL, Michael" w:date="2022-07-26T08:51:00Z"/>
          <w:rFonts w:ascii="Consolas" w:eastAsia="Times New Roman" w:hAnsi="Consolas" w:cs="Courier New"/>
          <w:color w:val="24292F"/>
          <w:sz w:val="24"/>
          <w:szCs w:val="24"/>
          <w:lang w:eastAsia="en-GB"/>
        </w:rPr>
      </w:pPr>
    </w:p>
    <w:p w14:paraId="559C16E6" w14:textId="4C6550A1" w:rsidR="005478A8" w:rsidRDefault="009C12A3"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13" w:author="HALL, Michael" w:date="2022-07-26T08:52:00Z"/>
          <w:rFonts w:ascii="Consolas" w:eastAsia="Times New Roman" w:hAnsi="Consolas" w:cs="Courier New"/>
          <w:color w:val="24292F"/>
          <w:sz w:val="24"/>
          <w:szCs w:val="24"/>
          <w:lang w:eastAsia="en-GB"/>
        </w:rPr>
      </w:pPr>
      <w:ins w:id="114" w:author="HALL, Michael" w:date="2022-07-26T08:51:00Z">
        <w:r>
          <w:rPr>
            <w:rFonts w:ascii="Consolas" w:eastAsia="Times New Roman" w:hAnsi="Consolas" w:cs="Courier New"/>
            <w:color w:val="24292F"/>
            <w:sz w:val="24"/>
            <w:szCs w:val="24"/>
            <w:lang w:eastAsia="en-GB"/>
          </w:rPr>
          <w:tab/>
        </w:r>
      </w:ins>
      <w:ins w:id="115" w:author="HALL, Michael" w:date="2022-07-26T08:45:00Z">
        <w:r w:rsidR="0095078B">
          <w:rPr>
            <w:rFonts w:ascii="Consolas" w:eastAsia="Times New Roman" w:hAnsi="Consolas" w:cs="Courier New"/>
            <w:color w:val="24292F"/>
            <w:sz w:val="24"/>
            <w:szCs w:val="24"/>
            <w:lang w:eastAsia="en-GB"/>
          </w:rPr>
          <w:t xml:space="preserve">Week two covered </w:t>
        </w:r>
        <w:r w:rsidR="002C02F0">
          <w:rPr>
            <w:rFonts w:ascii="Consolas" w:eastAsia="Times New Roman" w:hAnsi="Consolas" w:cs="Courier New"/>
            <w:color w:val="24292F"/>
            <w:sz w:val="24"/>
            <w:szCs w:val="24"/>
            <w:lang w:eastAsia="en-GB"/>
          </w:rPr>
          <w:t>marked assisted selection, genotyping assay</w:t>
        </w:r>
        <w:r w:rsidR="00A33EF1">
          <w:rPr>
            <w:rFonts w:ascii="Consolas" w:eastAsia="Times New Roman" w:hAnsi="Consolas" w:cs="Courier New"/>
            <w:color w:val="24292F"/>
            <w:sz w:val="24"/>
            <w:szCs w:val="24"/>
            <w:lang w:eastAsia="en-GB"/>
          </w:rPr>
          <w:t xml:space="preserve"> [gel based]</w:t>
        </w:r>
      </w:ins>
      <w:ins w:id="116" w:author="HALL, Michael" w:date="2022-07-26T08:46:00Z">
        <w:r w:rsidR="00A33EF1">
          <w:rPr>
            <w:rFonts w:ascii="Consolas" w:eastAsia="Times New Roman" w:hAnsi="Consolas" w:cs="Courier New"/>
            <w:color w:val="24292F"/>
            <w:sz w:val="24"/>
            <w:szCs w:val="24"/>
            <w:lang w:eastAsia="en-GB"/>
          </w:rPr>
          <w:t xml:space="preserve"> and [KASP] assay</w:t>
        </w:r>
        <w:r w:rsidR="00436245">
          <w:rPr>
            <w:rFonts w:ascii="Consolas" w:eastAsia="Times New Roman" w:hAnsi="Consolas" w:cs="Courier New"/>
            <w:color w:val="24292F"/>
            <w:sz w:val="24"/>
            <w:szCs w:val="24"/>
            <w:lang w:eastAsia="en-GB"/>
          </w:rPr>
          <w:t xml:space="preserve">. </w:t>
        </w:r>
      </w:ins>
      <w:ins w:id="117" w:author="HALL, Michael" w:date="2022-07-26T08:47:00Z">
        <w:r w:rsidR="00B125F5">
          <w:rPr>
            <w:rFonts w:ascii="Consolas" w:eastAsia="Times New Roman" w:hAnsi="Consolas" w:cs="Courier New"/>
            <w:color w:val="24292F"/>
            <w:sz w:val="24"/>
            <w:szCs w:val="24"/>
            <w:lang w:eastAsia="en-GB"/>
          </w:rPr>
          <w:t>To put it all in to practice</w:t>
        </w:r>
      </w:ins>
      <w:ins w:id="118" w:author="HALL, Michael" w:date="2022-07-26T08:48:00Z">
        <w:r w:rsidR="00B125F5">
          <w:rPr>
            <w:rFonts w:ascii="Consolas" w:eastAsia="Times New Roman" w:hAnsi="Consolas" w:cs="Courier New"/>
            <w:color w:val="24292F"/>
            <w:sz w:val="24"/>
            <w:szCs w:val="24"/>
            <w:lang w:eastAsia="en-GB"/>
          </w:rPr>
          <w:t xml:space="preserve"> we</w:t>
        </w:r>
      </w:ins>
      <w:ins w:id="119" w:author="HALL, Michael" w:date="2022-07-26T08:46:00Z">
        <w:r w:rsidR="00436245">
          <w:rPr>
            <w:rFonts w:ascii="Consolas" w:eastAsia="Times New Roman" w:hAnsi="Consolas" w:cs="Courier New"/>
            <w:color w:val="24292F"/>
            <w:sz w:val="24"/>
            <w:szCs w:val="24"/>
            <w:lang w:eastAsia="en-GB"/>
          </w:rPr>
          <w:t xml:space="preserve"> extracted DNA from Sorghum</w:t>
        </w:r>
      </w:ins>
      <w:ins w:id="120" w:author="HALL, Michael" w:date="2022-07-26T08:49:00Z">
        <w:r w:rsidR="00463614">
          <w:rPr>
            <w:rFonts w:ascii="Consolas" w:eastAsia="Times New Roman" w:hAnsi="Consolas" w:cs="Courier New"/>
            <w:color w:val="24292F"/>
            <w:sz w:val="24"/>
            <w:szCs w:val="24"/>
            <w:lang w:eastAsia="en-GB"/>
          </w:rPr>
          <w:t xml:space="preserve"> and barley</w:t>
        </w:r>
      </w:ins>
      <w:ins w:id="121" w:author="HALL, Michael" w:date="2022-07-26T08:46:00Z">
        <w:r w:rsidR="005124FA">
          <w:rPr>
            <w:rFonts w:ascii="Consolas" w:eastAsia="Times New Roman" w:hAnsi="Consolas" w:cs="Courier New"/>
            <w:color w:val="24292F"/>
            <w:sz w:val="24"/>
            <w:szCs w:val="24"/>
            <w:lang w:eastAsia="en-GB"/>
          </w:rPr>
          <w:t xml:space="preserve"> plants</w:t>
        </w:r>
      </w:ins>
      <w:ins w:id="122" w:author="HALL, Michael" w:date="2022-07-26T08:48:00Z">
        <w:r w:rsidR="00283FDC">
          <w:rPr>
            <w:rFonts w:ascii="Consolas" w:eastAsia="Times New Roman" w:hAnsi="Consolas" w:cs="Courier New"/>
            <w:color w:val="24292F"/>
            <w:sz w:val="24"/>
            <w:szCs w:val="24"/>
            <w:lang w:eastAsia="en-GB"/>
          </w:rPr>
          <w:t xml:space="preserve"> and used th</w:t>
        </w:r>
      </w:ins>
      <w:ins w:id="123" w:author="HALL, Michael" w:date="2022-07-26T08:49:00Z">
        <w:r w:rsidR="00463614">
          <w:rPr>
            <w:rFonts w:ascii="Consolas" w:eastAsia="Times New Roman" w:hAnsi="Consolas" w:cs="Courier New"/>
            <w:color w:val="24292F"/>
            <w:sz w:val="24"/>
            <w:szCs w:val="24"/>
            <w:lang w:eastAsia="en-GB"/>
          </w:rPr>
          <w:t>ese</w:t>
        </w:r>
      </w:ins>
      <w:ins w:id="124" w:author="HALL, Michael" w:date="2022-07-26T08:48:00Z">
        <w:r w:rsidR="00283FDC">
          <w:rPr>
            <w:rFonts w:ascii="Consolas" w:eastAsia="Times New Roman" w:hAnsi="Consolas" w:cs="Courier New"/>
            <w:color w:val="24292F"/>
            <w:sz w:val="24"/>
            <w:szCs w:val="24"/>
            <w:lang w:eastAsia="en-GB"/>
          </w:rPr>
          <w:t xml:space="preserve"> molecular biology techniques to genotype</w:t>
        </w:r>
      </w:ins>
      <w:ins w:id="125" w:author="HALL, Michael" w:date="2022-07-26T08:49:00Z">
        <w:r w:rsidR="00463614">
          <w:rPr>
            <w:rFonts w:ascii="Consolas" w:eastAsia="Times New Roman" w:hAnsi="Consolas" w:cs="Courier New"/>
            <w:color w:val="24292F"/>
            <w:sz w:val="24"/>
            <w:szCs w:val="24"/>
            <w:lang w:eastAsia="en-GB"/>
          </w:rPr>
          <w:t xml:space="preserve"> them. This allows us </w:t>
        </w:r>
      </w:ins>
      <w:ins w:id="126" w:author="HALL, Michael" w:date="2022-07-26T08:48:00Z">
        <w:r w:rsidR="00283FDC">
          <w:rPr>
            <w:rFonts w:ascii="Consolas" w:eastAsia="Times New Roman" w:hAnsi="Consolas" w:cs="Courier New"/>
            <w:color w:val="24292F"/>
            <w:sz w:val="24"/>
            <w:szCs w:val="24"/>
            <w:lang w:eastAsia="en-GB"/>
          </w:rPr>
          <w:t>to have a level of confidence in predict</w:t>
        </w:r>
      </w:ins>
      <w:ins w:id="127" w:author="HALL, Michael" w:date="2022-07-26T08:49:00Z">
        <w:r w:rsidR="00183B51">
          <w:rPr>
            <w:rFonts w:ascii="Consolas" w:eastAsia="Times New Roman" w:hAnsi="Consolas" w:cs="Courier New"/>
            <w:color w:val="24292F"/>
            <w:sz w:val="24"/>
            <w:szCs w:val="24"/>
            <w:lang w:eastAsia="en-GB"/>
          </w:rPr>
          <w:t>ing</w:t>
        </w:r>
      </w:ins>
      <w:ins w:id="128" w:author="HALL, Michael" w:date="2022-07-26T08:48:00Z">
        <w:r w:rsidR="00283FDC">
          <w:rPr>
            <w:rFonts w:ascii="Consolas" w:eastAsia="Times New Roman" w:hAnsi="Consolas" w:cs="Courier New"/>
            <w:color w:val="24292F"/>
            <w:sz w:val="24"/>
            <w:szCs w:val="24"/>
            <w:lang w:eastAsia="en-GB"/>
          </w:rPr>
          <w:t xml:space="preserve"> what phenotype</w:t>
        </w:r>
      </w:ins>
      <w:ins w:id="129" w:author="HALL, Michael" w:date="2022-07-26T08:49:00Z">
        <w:r w:rsidR="00183B51">
          <w:rPr>
            <w:rFonts w:ascii="Consolas" w:eastAsia="Times New Roman" w:hAnsi="Consolas" w:cs="Courier New"/>
            <w:color w:val="24292F"/>
            <w:sz w:val="24"/>
            <w:szCs w:val="24"/>
            <w:lang w:eastAsia="en-GB"/>
          </w:rPr>
          <w:t>/characteristics</w:t>
        </w:r>
      </w:ins>
      <w:ins w:id="130" w:author="HALL, Michael" w:date="2022-07-26T08:50:00Z">
        <w:r w:rsidR="00183B51">
          <w:rPr>
            <w:rFonts w:ascii="Consolas" w:eastAsia="Times New Roman" w:hAnsi="Consolas" w:cs="Courier New"/>
            <w:color w:val="24292F"/>
            <w:sz w:val="24"/>
            <w:szCs w:val="24"/>
            <w:lang w:eastAsia="en-GB"/>
          </w:rPr>
          <w:t xml:space="preserve"> the plant will show</w:t>
        </w:r>
        <w:r w:rsidR="00532F3E">
          <w:rPr>
            <w:rFonts w:ascii="Consolas" w:eastAsia="Times New Roman" w:hAnsi="Consolas" w:cs="Courier New"/>
            <w:color w:val="24292F"/>
            <w:sz w:val="24"/>
            <w:szCs w:val="24"/>
            <w:lang w:eastAsia="en-GB"/>
          </w:rPr>
          <w:t xml:space="preserve"> as it matures.</w:t>
        </w:r>
      </w:ins>
      <w:ins w:id="131" w:author="HALL, Michael" w:date="2022-07-26T08:52:00Z">
        <w:r w:rsidR="000446EB">
          <w:rPr>
            <w:rFonts w:ascii="Consolas" w:eastAsia="Times New Roman" w:hAnsi="Consolas" w:cs="Courier New"/>
            <w:color w:val="24292F"/>
            <w:sz w:val="24"/>
            <w:szCs w:val="24"/>
            <w:lang w:eastAsia="en-GB"/>
          </w:rPr>
          <w:t xml:space="preserve"> This knowledge</w:t>
        </w:r>
      </w:ins>
      <w:ins w:id="132" w:author="HALL, Michael" w:date="2022-07-26T10:50:00Z">
        <w:r w:rsidR="00040B02">
          <w:rPr>
            <w:rFonts w:ascii="Consolas" w:eastAsia="Times New Roman" w:hAnsi="Consolas" w:cs="Courier New"/>
            <w:color w:val="24292F"/>
            <w:sz w:val="24"/>
            <w:szCs w:val="24"/>
            <w:lang w:eastAsia="en-GB"/>
          </w:rPr>
          <w:t xml:space="preserve"> is cost effective</w:t>
        </w:r>
        <w:r w:rsidR="00050E7E">
          <w:rPr>
            <w:rFonts w:ascii="Consolas" w:eastAsia="Times New Roman" w:hAnsi="Consolas" w:cs="Courier New"/>
            <w:color w:val="24292F"/>
            <w:sz w:val="24"/>
            <w:szCs w:val="24"/>
            <w:lang w:eastAsia="en-GB"/>
          </w:rPr>
          <w:t xml:space="preserve"> and</w:t>
        </w:r>
      </w:ins>
      <w:ins w:id="133" w:author="HALL, Michael" w:date="2022-07-26T08:52:00Z">
        <w:r w:rsidR="000446EB">
          <w:rPr>
            <w:rFonts w:ascii="Consolas" w:eastAsia="Times New Roman" w:hAnsi="Consolas" w:cs="Courier New"/>
            <w:color w:val="24292F"/>
            <w:sz w:val="24"/>
            <w:szCs w:val="24"/>
            <w:lang w:eastAsia="en-GB"/>
          </w:rPr>
          <w:t xml:space="preserve"> accelerates</w:t>
        </w:r>
        <w:r w:rsidR="005A27E6">
          <w:rPr>
            <w:rFonts w:ascii="Consolas" w:eastAsia="Times New Roman" w:hAnsi="Consolas" w:cs="Courier New"/>
            <w:color w:val="24292F"/>
            <w:sz w:val="24"/>
            <w:szCs w:val="24"/>
            <w:lang w:eastAsia="en-GB"/>
          </w:rPr>
          <w:t xml:space="preserve"> breeding times</w:t>
        </w:r>
      </w:ins>
      <w:ins w:id="134" w:author="HALL, Michael" w:date="2022-07-26T10:50:00Z">
        <w:r w:rsidR="00040B02">
          <w:rPr>
            <w:rFonts w:ascii="Consolas" w:eastAsia="Times New Roman" w:hAnsi="Consolas" w:cs="Courier New"/>
            <w:color w:val="24292F"/>
            <w:sz w:val="24"/>
            <w:szCs w:val="24"/>
            <w:lang w:eastAsia="en-GB"/>
          </w:rPr>
          <w:t xml:space="preserve"> which saves money</w:t>
        </w:r>
      </w:ins>
      <w:ins w:id="135" w:author="HALL, Michael" w:date="2022-07-26T08:52:00Z">
        <w:r w:rsidR="005A27E6">
          <w:rPr>
            <w:rFonts w:ascii="Consolas" w:eastAsia="Times New Roman" w:hAnsi="Consolas" w:cs="Courier New"/>
            <w:color w:val="24292F"/>
            <w:sz w:val="24"/>
            <w:szCs w:val="24"/>
            <w:lang w:eastAsia="en-GB"/>
          </w:rPr>
          <w:t>. Therefore</w:t>
        </w:r>
      </w:ins>
      <w:ins w:id="136" w:author="HALL, Michael" w:date="2022-07-26T10:49:00Z">
        <w:r w:rsidR="00D21D14">
          <w:rPr>
            <w:rFonts w:ascii="Consolas" w:eastAsia="Times New Roman" w:hAnsi="Consolas" w:cs="Courier New"/>
            <w:color w:val="24292F"/>
            <w:sz w:val="24"/>
            <w:szCs w:val="24"/>
            <w:lang w:eastAsia="en-GB"/>
          </w:rPr>
          <w:t>,</w:t>
        </w:r>
      </w:ins>
      <w:ins w:id="137" w:author="HALL, Michael" w:date="2022-07-26T08:52:00Z">
        <w:r w:rsidR="005A27E6">
          <w:rPr>
            <w:rFonts w:ascii="Consolas" w:eastAsia="Times New Roman" w:hAnsi="Consolas" w:cs="Courier New"/>
            <w:color w:val="24292F"/>
            <w:sz w:val="24"/>
            <w:szCs w:val="24"/>
            <w:lang w:eastAsia="en-GB"/>
          </w:rPr>
          <w:t xml:space="preserve"> we do it.</w:t>
        </w:r>
      </w:ins>
    </w:p>
    <w:p w14:paraId="387D873B" w14:textId="7AA04551" w:rsidR="005A27E6" w:rsidRDefault="005A27E6"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6D97A697" w14:textId="77777777" w:rsidR="0009693B" w:rsidRDefault="0009693B"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24292F"/>
          <w:sz w:val="24"/>
          <w:szCs w:val="24"/>
          <w:lang w:eastAsia="en-GB"/>
        </w:rPr>
      </w:pPr>
    </w:p>
    <w:p w14:paraId="3D254CBF" w14:textId="77777777" w:rsidR="0009693B" w:rsidRDefault="0009693B"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24292F"/>
          <w:sz w:val="24"/>
          <w:szCs w:val="24"/>
          <w:lang w:eastAsia="en-GB"/>
        </w:rPr>
      </w:pPr>
    </w:p>
    <w:p w14:paraId="719040C4" w14:textId="78341C65" w:rsidR="002C4D5F" w:rsidRDefault="00A35C52"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noProof/>
          <w:color w:val="24292F"/>
          <w:sz w:val="24"/>
          <w:szCs w:val="24"/>
          <w:lang w:eastAsia="en-GB"/>
        </w:rPr>
        <mc:AlternateContent>
          <mc:Choice Requires="wps">
            <w:drawing>
              <wp:anchor distT="0" distB="0" distL="114300" distR="114300" simplePos="0" relativeHeight="251660288" behindDoc="0" locked="0" layoutInCell="1" allowOverlap="1" wp14:anchorId="02325112" wp14:editId="33EFB8A7">
                <wp:simplePos x="0" y="0"/>
                <wp:positionH relativeFrom="column">
                  <wp:posOffset>1857375</wp:posOffset>
                </wp:positionH>
                <wp:positionV relativeFrom="paragraph">
                  <wp:posOffset>1240155</wp:posOffset>
                </wp:positionV>
                <wp:extent cx="704850" cy="733425"/>
                <wp:effectExtent l="38100" t="0" r="19050" b="47625"/>
                <wp:wrapNone/>
                <wp:docPr id="4" name="Straight Arrow Connector 4"/>
                <wp:cNvGraphicFramePr/>
                <a:graphic xmlns:a="http://schemas.openxmlformats.org/drawingml/2006/main">
                  <a:graphicData uri="http://schemas.microsoft.com/office/word/2010/wordprocessingShape">
                    <wps:wsp>
                      <wps:cNvCnPr/>
                      <wps:spPr>
                        <a:xfrm flipH="1">
                          <a:off x="0" y="0"/>
                          <a:ext cx="704850" cy="733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3F81A2" id="_x0000_t32" coordsize="21600,21600" o:spt="32" o:oned="t" path="m,l21600,21600e" filled="f">
                <v:path arrowok="t" fillok="f" o:connecttype="none"/>
                <o:lock v:ext="edit" shapetype="t"/>
              </v:shapetype>
              <v:shape id="Straight Arrow Connector 4" o:spid="_x0000_s1026" type="#_x0000_t32" style="position:absolute;margin-left:146.25pt;margin-top:97.65pt;width:55.5pt;height:57.7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" strokecolor="#4472c4 [3204]" strokeweight=".5pt">
                <v:stroke endarrow="block" joinstyle="miter"/>
              </v:shape>
            </w:pict>
          </mc:Fallback>
        </mc:AlternateContent>
      </w:r>
      <w:r w:rsidR="0015533C">
        <w:rPr>
          <w:rFonts w:ascii="Consolas" w:eastAsia="Times New Roman" w:hAnsi="Consolas" w:cs="Courier New"/>
          <w:noProof/>
          <w:color w:val="24292F"/>
          <w:sz w:val="24"/>
          <w:szCs w:val="24"/>
          <w:lang w:eastAsia="en-GB"/>
        </w:rPr>
        <mc:AlternateContent>
          <mc:Choice Requires="wps">
            <w:drawing>
              <wp:anchor distT="0" distB="0" distL="114300" distR="114300" simplePos="0" relativeHeight="251659264" behindDoc="0" locked="0" layoutInCell="1" allowOverlap="1" wp14:anchorId="2A50DC1A" wp14:editId="6DAC95E1">
                <wp:simplePos x="0" y="0"/>
                <wp:positionH relativeFrom="column">
                  <wp:posOffset>2343150</wp:posOffset>
                </wp:positionH>
                <wp:positionV relativeFrom="paragraph">
                  <wp:posOffset>973455</wp:posOffset>
                </wp:positionV>
                <wp:extent cx="276225" cy="285750"/>
                <wp:effectExtent l="19050" t="19050" r="28575" b="19050"/>
                <wp:wrapNone/>
                <wp:docPr id="3" name="Oval 3"/>
                <wp:cNvGraphicFramePr/>
                <a:graphic xmlns:a="http://schemas.openxmlformats.org/drawingml/2006/main">
                  <a:graphicData uri="http://schemas.microsoft.com/office/word/2010/wordprocessingShape">
                    <wps:wsp>
                      <wps:cNvSpPr/>
                      <wps:spPr>
                        <a:xfrm>
                          <a:off x="0" y="0"/>
                          <a:ext cx="276225" cy="285750"/>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E1F50D" id="Oval 3" o:spid="_x0000_s1026" style="position:absolute;margin-left:184.5pt;margin-top:76.65pt;width:21.75pt;height: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" filled="f" strokecolor="#1f3763 [1604]" strokeweight="3pt">
                <v:stroke joinstyle="miter"/>
              </v:oval>
            </w:pict>
          </mc:Fallback>
        </mc:AlternateContent>
      </w:r>
      <w:r w:rsidR="002C4D5F">
        <w:rPr>
          <w:rFonts w:ascii="Consolas" w:eastAsia="Times New Roman" w:hAnsi="Consolas" w:cs="Courier New"/>
          <w:noProof/>
          <w:color w:val="24292F"/>
          <w:sz w:val="24"/>
          <w:szCs w:val="24"/>
          <w:lang w:eastAsia="en-GB"/>
        </w:rPr>
        <w:drawing>
          <wp:inline distT="0" distB="0" distL="0" distR="0" wp14:anchorId="2863155B" wp14:editId="151AD371">
            <wp:extent cx="5712538" cy="1505973"/>
            <wp:effectExtent l="114300" t="152400" r="116840" b="15176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rotWithShape="1">
                    <a:blip r:embed="rId25">
                      <a:extLst>
                        <a:ext uri="{28A0092B-C50C-407E-A947-70E740481C1C}">
                          <a14:useLocalDpi xmlns:a14="http://schemas.microsoft.com/office/drawing/2010/main" val="0"/>
                        </a:ext>
                      </a:extLst>
                    </a:blip>
                    <a:srcRect l="1" t="1" r="228" b="6113"/>
                    <a:stretch/>
                  </pic:blipFill>
                  <pic:spPr bwMode="auto">
                    <a:xfrm rot="60000">
                      <a:off x="0" y="0"/>
                      <a:ext cx="5716967" cy="1507141"/>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3EB64EA" w14:textId="70365D8C" w:rsidR="0033215B" w:rsidRDefault="0033215B"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72415B85" w14:textId="77777777" w:rsidR="00A35C52" w:rsidRDefault="00A35C52"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40"/>
          <w:szCs w:val="40"/>
          <w:lang w:eastAsia="en-GB"/>
        </w:rPr>
      </w:pPr>
    </w:p>
    <w:p w14:paraId="32949861" w14:textId="3B552BFB" w:rsidR="00A35C52" w:rsidRDefault="004B7058"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In this photograph, a</w:t>
      </w:r>
      <w:r w:rsidR="00C5232A">
        <w:rPr>
          <w:rFonts w:ascii="Consolas" w:eastAsia="Times New Roman" w:hAnsi="Consolas" w:cs="Courier New"/>
          <w:color w:val="24292F"/>
          <w:sz w:val="24"/>
          <w:szCs w:val="24"/>
          <w:lang w:eastAsia="en-GB"/>
        </w:rPr>
        <w:t xml:space="preserve"> group of visiting </w:t>
      </w:r>
      <w:r w:rsidR="002B0C85">
        <w:rPr>
          <w:rFonts w:ascii="Consolas" w:eastAsia="Times New Roman" w:hAnsi="Consolas" w:cs="Courier New"/>
          <w:color w:val="24292F"/>
          <w:sz w:val="24"/>
          <w:szCs w:val="24"/>
          <w:lang w:eastAsia="en-GB"/>
        </w:rPr>
        <w:t>scientists</w:t>
      </w:r>
      <w:r w:rsidR="00C5232A">
        <w:rPr>
          <w:rFonts w:ascii="Consolas" w:eastAsia="Times New Roman" w:hAnsi="Consolas" w:cs="Courier New"/>
          <w:color w:val="24292F"/>
          <w:sz w:val="24"/>
          <w:szCs w:val="24"/>
          <w:lang w:eastAsia="en-GB"/>
        </w:rPr>
        <w:t xml:space="preserve"> </w:t>
      </w:r>
      <w:r>
        <w:rPr>
          <w:rFonts w:ascii="Consolas" w:eastAsia="Times New Roman" w:hAnsi="Consolas" w:cs="Courier New"/>
          <w:color w:val="24292F"/>
          <w:sz w:val="24"/>
          <w:szCs w:val="24"/>
          <w:lang w:eastAsia="en-GB"/>
        </w:rPr>
        <w:t xml:space="preserve">successfully </w:t>
      </w:r>
      <w:r w:rsidR="002B0B10">
        <w:rPr>
          <w:rFonts w:ascii="Consolas" w:eastAsia="Times New Roman" w:hAnsi="Consolas" w:cs="Courier New"/>
          <w:color w:val="24292F"/>
          <w:sz w:val="24"/>
          <w:szCs w:val="24"/>
          <w:lang w:eastAsia="en-GB"/>
        </w:rPr>
        <w:t xml:space="preserve">used PBGL’s low-cost </w:t>
      </w:r>
      <w:r>
        <w:rPr>
          <w:rFonts w:ascii="Consolas" w:eastAsia="Times New Roman" w:hAnsi="Consolas" w:cs="Courier New"/>
          <w:color w:val="24292F"/>
          <w:sz w:val="24"/>
          <w:szCs w:val="24"/>
          <w:lang w:eastAsia="en-GB"/>
        </w:rPr>
        <w:t>genotyping protocol which</w:t>
      </w:r>
      <w:r w:rsidR="00C5232A">
        <w:rPr>
          <w:rFonts w:ascii="Consolas" w:eastAsia="Times New Roman" w:hAnsi="Consolas" w:cs="Courier New"/>
          <w:color w:val="24292F"/>
          <w:sz w:val="24"/>
          <w:szCs w:val="24"/>
          <w:lang w:eastAsia="en-GB"/>
        </w:rPr>
        <w:t xml:space="preserve"> correctly identif</w:t>
      </w:r>
      <w:r w:rsidR="007B5FA3">
        <w:rPr>
          <w:rFonts w:ascii="Consolas" w:eastAsia="Times New Roman" w:hAnsi="Consolas" w:cs="Courier New"/>
          <w:color w:val="24292F"/>
          <w:sz w:val="24"/>
          <w:szCs w:val="24"/>
          <w:lang w:eastAsia="en-GB"/>
        </w:rPr>
        <w:t>ied</w:t>
      </w:r>
      <w:r w:rsidR="00C5232A">
        <w:rPr>
          <w:rFonts w:ascii="Consolas" w:eastAsia="Times New Roman" w:hAnsi="Consolas" w:cs="Courier New"/>
          <w:color w:val="24292F"/>
          <w:sz w:val="24"/>
          <w:szCs w:val="24"/>
          <w:lang w:eastAsia="en-GB"/>
        </w:rPr>
        <w:t xml:space="preserve"> one </w:t>
      </w:r>
      <w:r w:rsidR="0007736E">
        <w:rPr>
          <w:rFonts w:ascii="Consolas" w:eastAsia="Times New Roman" w:hAnsi="Consolas" w:cs="Courier New"/>
          <w:color w:val="24292F"/>
          <w:sz w:val="24"/>
          <w:szCs w:val="24"/>
          <w:lang w:eastAsia="en-GB"/>
        </w:rPr>
        <w:t xml:space="preserve">Barley sample as possessing the </w:t>
      </w:r>
      <w:r w:rsidR="009F6B84">
        <w:rPr>
          <w:rFonts w:ascii="Consolas" w:eastAsia="Times New Roman" w:hAnsi="Consolas" w:cs="Courier New"/>
          <w:color w:val="24292F"/>
          <w:sz w:val="24"/>
          <w:szCs w:val="24"/>
          <w:lang w:eastAsia="en-GB"/>
        </w:rPr>
        <w:t>(rob1.a) gene mutation resulting in Orange Lemma.</w:t>
      </w:r>
    </w:p>
    <w:p w14:paraId="397D7DDE" w14:textId="7B2A358F" w:rsidR="00A35C52" w:rsidRDefault="00A35C52"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1D5595FA" w14:textId="7767685D" w:rsidR="00B61041" w:rsidRDefault="00B61041"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551BC21A" w14:textId="24F24546" w:rsidR="00B61041" w:rsidRDefault="00B61041"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7D58627F" w14:textId="42C79AB2" w:rsidR="00B61041" w:rsidRDefault="00B61041"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7E86828A" w14:textId="094AED36" w:rsidR="00B61041" w:rsidRDefault="00B61041"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1A7AD483" w14:textId="7537594A" w:rsidR="00B61041" w:rsidRDefault="00B61041"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67695275" w14:textId="4E8D45F8" w:rsidR="00B61041" w:rsidRDefault="00B61041"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1CC2116A" w14:textId="75BFE7A3" w:rsidR="00B61041" w:rsidRDefault="00B61041"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5E265EA2" w14:textId="60E60C8D" w:rsidR="00B61041" w:rsidRDefault="00B61041" w:rsidP="00B61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color w:val="24292F"/>
          <w:sz w:val="24"/>
          <w:szCs w:val="24"/>
          <w:lang w:eastAsia="en-GB"/>
        </w:rPr>
      </w:pPr>
      <w:r>
        <w:rPr>
          <w:rFonts w:ascii="Consolas" w:eastAsia="Times New Roman" w:hAnsi="Consolas" w:cs="Courier New"/>
          <w:noProof/>
          <w:color w:val="24292F"/>
          <w:sz w:val="24"/>
          <w:szCs w:val="24"/>
          <w:lang w:eastAsia="en-GB"/>
        </w:rPr>
        <w:drawing>
          <wp:inline distT="0" distB="0" distL="0" distR="0" wp14:anchorId="747C624D" wp14:editId="02BDE611">
            <wp:extent cx="3833192" cy="4077053"/>
            <wp:effectExtent l="76200" t="76200" r="129540" b="133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3833192" cy="4077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B9FB13" w14:textId="74E1DEE4" w:rsidR="00F122E3" w:rsidRDefault="00F122E3"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1830CC9D" w14:textId="3EAFD925" w:rsidR="00F122E3" w:rsidRPr="00A35C52" w:rsidRDefault="00D02D17"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 xml:space="preserve">I also participated in my first trial of extracting DNA samples from </w:t>
      </w:r>
      <w:r w:rsidR="00B61041">
        <w:rPr>
          <w:rFonts w:ascii="Consolas" w:eastAsia="Times New Roman" w:hAnsi="Consolas" w:cs="Courier New"/>
          <w:color w:val="24292F"/>
          <w:sz w:val="24"/>
          <w:szCs w:val="24"/>
          <w:lang w:eastAsia="en-GB"/>
        </w:rPr>
        <w:t>12 Sorghum Samples.</w:t>
      </w:r>
    </w:p>
    <w:p w14:paraId="5647CF11" w14:textId="77777777" w:rsidR="00A35C52" w:rsidRDefault="00A35C52"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40"/>
          <w:szCs w:val="40"/>
          <w:lang w:eastAsia="en-GB"/>
        </w:rPr>
      </w:pPr>
    </w:p>
    <w:p w14:paraId="6F313B44" w14:textId="14B63DF7" w:rsidR="00A35C52" w:rsidRDefault="00A35C52"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40"/>
          <w:szCs w:val="40"/>
          <w:lang w:eastAsia="en-GB"/>
        </w:rPr>
      </w:pPr>
    </w:p>
    <w:p w14:paraId="749EB6DC" w14:textId="77777777" w:rsidR="001128A0" w:rsidRDefault="001128A0"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40"/>
          <w:szCs w:val="40"/>
          <w:lang w:eastAsia="en-GB"/>
        </w:rPr>
      </w:pPr>
    </w:p>
    <w:p w14:paraId="7F22A028" w14:textId="77777777" w:rsidR="0071615B" w:rsidRDefault="0071615B"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01B48AD8" w14:textId="09060B34" w:rsidR="0071615B" w:rsidRDefault="0071615B"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b/>
          <w:bCs/>
          <w:noProof/>
          <w:color w:val="24292F"/>
          <w:sz w:val="40"/>
          <w:szCs w:val="40"/>
          <w:lang w:eastAsia="en-GB"/>
        </w:rPr>
        <w:drawing>
          <wp:inline distT="0" distB="0" distL="0" distR="0" wp14:anchorId="47E87161" wp14:editId="11FA7B6B">
            <wp:extent cx="5731510" cy="1056005"/>
            <wp:effectExtent l="76200" t="76200" r="135890" b="125095"/>
            <wp:docPr id="6" name="Picture 6"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 Exce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056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030235" w14:textId="77777777" w:rsidR="0071615B" w:rsidRDefault="0071615B"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22B654FA" w14:textId="77777777" w:rsidR="0071615B" w:rsidRDefault="0071615B"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50458CC6" w14:textId="46213CB0" w:rsidR="001128A0" w:rsidRPr="00256A7F" w:rsidRDefault="00256A7F"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sidRPr="00256A7F">
        <w:rPr>
          <w:rFonts w:ascii="Consolas" w:eastAsia="Times New Roman" w:hAnsi="Consolas" w:cs="Courier New"/>
          <w:color w:val="24292F"/>
          <w:sz w:val="24"/>
          <w:szCs w:val="24"/>
          <w:lang w:eastAsia="en-GB"/>
        </w:rPr>
        <w:t>And used nanodrop to determine DNA purity etc.</w:t>
      </w:r>
    </w:p>
    <w:p w14:paraId="24C176D2" w14:textId="2CF82950" w:rsidR="00256A7F" w:rsidRDefault="00256A7F"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24"/>
          <w:szCs w:val="24"/>
          <w:lang w:eastAsia="en-GB"/>
        </w:rPr>
      </w:pPr>
    </w:p>
    <w:p w14:paraId="47559F6E" w14:textId="2ECD4DB0" w:rsidR="00256A7F" w:rsidRDefault="00256A7F"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24"/>
          <w:szCs w:val="24"/>
          <w:lang w:eastAsia="en-GB"/>
        </w:rPr>
      </w:pPr>
    </w:p>
    <w:p w14:paraId="152A1602" w14:textId="0A9AFFA1" w:rsidR="00256A7F" w:rsidRDefault="00256A7F"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24"/>
          <w:szCs w:val="24"/>
          <w:lang w:eastAsia="en-GB"/>
        </w:rPr>
      </w:pPr>
    </w:p>
    <w:p w14:paraId="75C3A042" w14:textId="77777777" w:rsidR="0071615B" w:rsidRDefault="0071615B"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24"/>
          <w:szCs w:val="24"/>
          <w:lang w:eastAsia="en-GB"/>
        </w:rPr>
      </w:pPr>
    </w:p>
    <w:p w14:paraId="70AFBFDD" w14:textId="5D166CC7" w:rsidR="0033215B" w:rsidRPr="0033215B" w:rsidRDefault="00131C81"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40"/>
          <w:szCs w:val="40"/>
          <w:lang w:eastAsia="en-GB"/>
          <w:rPrChange w:id="138" w:author="HALL, Michael" w:date="2022-07-26T08:41:00Z">
            <w:rPr>
              <w:rFonts w:ascii="Consolas" w:eastAsia="Times New Roman" w:hAnsi="Consolas" w:cs="Courier New"/>
              <w:color w:val="24292F"/>
              <w:sz w:val="20"/>
              <w:szCs w:val="20"/>
              <w:lang w:eastAsia="en-GB"/>
            </w:rPr>
          </w:rPrChange>
        </w:rPr>
      </w:pPr>
      <w:r>
        <w:rPr>
          <w:rFonts w:ascii="Consolas" w:eastAsia="Times New Roman" w:hAnsi="Consolas" w:cs="Courier New"/>
          <w:b/>
          <w:bCs/>
          <w:color w:val="24292F"/>
          <w:sz w:val="40"/>
          <w:szCs w:val="40"/>
          <w:lang w:eastAsia="en-GB"/>
        </w:rPr>
        <w:lastRenderedPageBreak/>
        <w:t>p</w:t>
      </w:r>
      <w:r w:rsidR="0033215B" w:rsidRPr="0033215B">
        <w:rPr>
          <w:rFonts w:ascii="Consolas" w:eastAsia="Times New Roman" w:hAnsi="Consolas" w:cs="Courier New"/>
          <w:b/>
          <w:bCs/>
          <w:color w:val="24292F"/>
          <w:sz w:val="40"/>
          <w:szCs w:val="40"/>
          <w:lang w:eastAsia="en-GB"/>
        </w:rPr>
        <w:t>Cloud</w:t>
      </w:r>
    </w:p>
    <w:p w14:paraId="7EBD6497" w14:textId="2EBF7CA4" w:rsidR="0067157B" w:rsidRPr="00267A2C" w:rsidRDefault="0067157B" w:rsidP="000D0252">
      <w:pPr>
        <w:rPr>
          <w:rFonts w:ascii="Consolas" w:eastAsiaTheme="minorEastAsia" w:hAnsi="Consolas"/>
          <w:sz w:val="24"/>
          <w:szCs w:val="24"/>
        </w:rPr>
      </w:pPr>
    </w:p>
    <w:p w14:paraId="031D6E42" w14:textId="1BA6DC87" w:rsidR="00501F1F" w:rsidRDefault="00501F1F" w:rsidP="000D0252">
      <w:pPr>
        <w:rPr>
          <w:rFonts w:ascii="Consolas" w:eastAsiaTheme="minorEastAsia" w:hAnsi="Consolas"/>
          <w:sz w:val="24"/>
          <w:szCs w:val="24"/>
        </w:rPr>
      </w:pPr>
      <w:r w:rsidRPr="00267A2C">
        <w:rPr>
          <w:rFonts w:ascii="Consolas" w:eastAsiaTheme="minorEastAsia" w:hAnsi="Consolas"/>
          <w:sz w:val="24"/>
          <w:szCs w:val="24"/>
        </w:rPr>
        <w:tab/>
        <w:t xml:space="preserve">I was given a </w:t>
      </w:r>
      <w:r w:rsidR="00015FB4" w:rsidRPr="00267A2C">
        <w:rPr>
          <w:rFonts w:ascii="Consolas" w:eastAsiaTheme="minorEastAsia" w:hAnsi="Consolas"/>
          <w:sz w:val="24"/>
          <w:szCs w:val="24"/>
        </w:rPr>
        <w:t xml:space="preserve">yellow Kingston </w:t>
      </w:r>
      <w:r w:rsidRPr="00267A2C">
        <w:rPr>
          <w:rFonts w:ascii="Consolas" w:eastAsiaTheme="minorEastAsia" w:hAnsi="Consolas"/>
          <w:sz w:val="24"/>
          <w:szCs w:val="24"/>
        </w:rPr>
        <w:t xml:space="preserve">8 GB flash drive </w:t>
      </w:r>
      <w:r w:rsidR="003F2749" w:rsidRPr="00267A2C">
        <w:rPr>
          <w:rFonts w:ascii="Consolas" w:eastAsiaTheme="minorEastAsia" w:hAnsi="Consolas"/>
          <w:sz w:val="24"/>
          <w:szCs w:val="24"/>
        </w:rPr>
        <w:t xml:space="preserve">with a true capacity of 7.25 GB </w:t>
      </w:r>
      <w:r w:rsidRPr="00267A2C">
        <w:rPr>
          <w:rFonts w:ascii="Consolas" w:eastAsiaTheme="minorEastAsia" w:hAnsi="Consolas"/>
          <w:sz w:val="24"/>
          <w:szCs w:val="24"/>
        </w:rPr>
        <w:t xml:space="preserve">from which all </w:t>
      </w:r>
      <w:r w:rsidR="0047484A" w:rsidRPr="00267A2C">
        <w:rPr>
          <w:rFonts w:ascii="Consolas" w:eastAsiaTheme="minorEastAsia" w:hAnsi="Consolas"/>
          <w:sz w:val="24"/>
          <w:szCs w:val="24"/>
        </w:rPr>
        <w:t>data files were stored. However, what would happen if you</w:t>
      </w:r>
      <w:r w:rsidR="00015FB4" w:rsidRPr="00267A2C">
        <w:rPr>
          <w:rFonts w:ascii="Consolas" w:eastAsiaTheme="minorEastAsia" w:hAnsi="Consolas"/>
          <w:sz w:val="24"/>
          <w:szCs w:val="24"/>
        </w:rPr>
        <w:t xml:space="preserve"> or I</w:t>
      </w:r>
      <w:r w:rsidR="0047484A" w:rsidRPr="00267A2C">
        <w:rPr>
          <w:rFonts w:ascii="Consolas" w:eastAsiaTheme="minorEastAsia" w:hAnsi="Consolas"/>
          <w:sz w:val="24"/>
          <w:szCs w:val="24"/>
        </w:rPr>
        <w:t xml:space="preserve"> lost the stick? </w:t>
      </w:r>
      <w:r w:rsidR="00ED04A1" w:rsidRPr="00267A2C">
        <w:rPr>
          <w:rFonts w:ascii="Consolas" w:eastAsiaTheme="minorEastAsia" w:hAnsi="Consolas"/>
          <w:sz w:val="24"/>
          <w:szCs w:val="24"/>
        </w:rPr>
        <w:t>Of course,</w:t>
      </w:r>
      <w:r w:rsidR="0047484A" w:rsidRPr="00267A2C">
        <w:rPr>
          <w:rFonts w:ascii="Consolas" w:eastAsiaTheme="minorEastAsia" w:hAnsi="Consolas"/>
          <w:sz w:val="24"/>
          <w:szCs w:val="24"/>
        </w:rPr>
        <w:t xml:space="preserve"> this is a rhetorical question. That is why I recommend </w:t>
      </w:r>
      <w:r w:rsidR="00ED04A1" w:rsidRPr="00267A2C">
        <w:rPr>
          <w:rFonts w:ascii="Consolas" w:eastAsiaTheme="minorEastAsia" w:hAnsi="Consolas"/>
          <w:sz w:val="24"/>
          <w:szCs w:val="24"/>
        </w:rPr>
        <w:t>backing</w:t>
      </w:r>
      <w:r w:rsidR="0047484A" w:rsidRPr="00267A2C">
        <w:rPr>
          <w:rFonts w:ascii="Consolas" w:eastAsiaTheme="minorEastAsia" w:hAnsi="Consolas"/>
          <w:sz w:val="24"/>
          <w:szCs w:val="24"/>
        </w:rPr>
        <w:t xml:space="preserve"> up your data with the European version of Dropbox, P Cloud. It is </w:t>
      </w:r>
      <w:r w:rsidR="001B7BC6" w:rsidRPr="00267A2C">
        <w:rPr>
          <w:rFonts w:ascii="Consolas" w:eastAsiaTheme="minorEastAsia" w:hAnsi="Consolas"/>
          <w:sz w:val="24"/>
          <w:szCs w:val="24"/>
        </w:rPr>
        <w:t xml:space="preserve">Switzerland based </w:t>
      </w:r>
      <w:r w:rsidR="0047484A" w:rsidRPr="00267A2C">
        <w:rPr>
          <w:rFonts w:ascii="Consolas" w:eastAsiaTheme="minorEastAsia" w:hAnsi="Consolas"/>
          <w:sz w:val="24"/>
          <w:szCs w:val="24"/>
        </w:rPr>
        <w:t>free</w:t>
      </w:r>
      <w:r w:rsidR="00F102B4" w:rsidRPr="00267A2C">
        <w:rPr>
          <w:rFonts w:ascii="Consolas" w:eastAsiaTheme="minorEastAsia" w:hAnsi="Consolas"/>
          <w:sz w:val="24"/>
          <w:szCs w:val="24"/>
        </w:rPr>
        <w:t xml:space="preserve"> </w:t>
      </w:r>
      <w:r w:rsidR="004F3AC7" w:rsidRPr="00267A2C">
        <w:rPr>
          <w:rFonts w:ascii="Consolas" w:eastAsiaTheme="minorEastAsia" w:hAnsi="Consolas"/>
          <w:sz w:val="24"/>
          <w:szCs w:val="24"/>
        </w:rPr>
        <w:t xml:space="preserve">cloud </w:t>
      </w:r>
      <w:r w:rsidR="00B4163C" w:rsidRPr="00267A2C">
        <w:rPr>
          <w:rFonts w:ascii="Consolas" w:eastAsiaTheme="minorEastAsia" w:hAnsi="Consolas"/>
          <w:sz w:val="24"/>
          <w:szCs w:val="24"/>
        </w:rPr>
        <w:t>storage solution</w:t>
      </w:r>
      <w:r w:rsidR="0049544C" w:rsidRPr="00267A2C">
        <w:rPr>
          <w:rFonts w:ascii="Consolas" w:eastAsiaTheme="minorEastAsia" w:hAnsi="Consolas"/>
          <w:sz w:val="24"/>
          <w:szCs w:val="24"/>
        </w:rPr>
        <w:t xml:space="preserve"> with over 10 million users</w:t>
      </w:r>
      <w:r w:rsidR="00B4163C" w:rsidRPr="00267A2C">
        <w:rPr>
          <w:rFonts w:ascii="Consolas" w:eastAsiaTheme="minorEastAsia" w:hAnsi="Consolas"/>
          <w:sz w:val="24"/>
          <w:szCs w:val="24"/>
        </w:rPr>
        <w:t xml:space="preserve"> </w:t>
      </w:r>
      <w:r w:rsidR="00F102B4" w:rsidRPr="00267A2C">
        <w:rPr>
          <w:rFonts w:ascii="Consolas" w:eastAsiaTheme="minorEastAsia" w:hAnsi="Consolas"/>
          <w:sz w:val="24"/>
          <w:szCs w:val="24"/>
        </w:rPr>
        <w:t>and come</w:t>
      </w:r>
      <w:r w:rsidR="00256CC4" w:rsidRPr="00267A2C">
        <w:rPr>
          <w:rFonts w:ascii="Consolas" w:eastAsiaTheme="minorEastAsia" w:hAnsi="Consolas"/>
          <w:sz w:val="24"/>
          <w:szCs w:val="24"/>
        </w:rPr>
        <w:t xml:space="preserve">s </w:t>
      </w:r>
      <w:r w:rsidR="00F102B4" w:rsidRPr="00267A2C">
        <w:rPr>
          <w:rFonts w:ascii="Consolas" w:eastAsiaTheme="minorEastAsia" w:hAnsi="Consolas"/>
          <w:sz w:val="24"/>
          <w:szCs w:val="24"/>
        </w:rPr>
        <w:t xml:space="preserve">with </w:t>
      </w:r>
      <w:r w:rsidR="004F3AC7" w:rsidRPr="00267A2C">
        <w:rPr>
          <w:rFonts w:ascii="Consolas" w:eastAsiaTheme="minorEastAsia" w:hAnsi="Consolas"/>
          <w:sz w:val="24"/>
          <w:szCs w:val="24"/>
        </w:rPr>
        <w:t xml:space="preserve">a </w:t>
      </w:r>
      <w:r w:rsidR="00F102B4" w:rsidRPr="00267A2C">
        <w:rPr>
          <w:rFonts w:ascii="Consolas" w:eastAsiaTheme="minorEastAsia" w:hAnsi="Consolas"/>
          <w:sz w:val="24"/>
          <w:szCs w:val="24"/>
        </w:rPr>
        <w:t>6 G</w:t>
      </w:r>
      <w:r w:rsidR="00256CC4" w:rsidRPr="00267A2C">
        <w:rPr>
          <w:rFonts w:ascii="Consolas" w:eastAsiaTheme="minorEastAsia" w:hAnsi="Consolas"/>
          <w:sz w:val="24"/>
          <w:szCs w:val="24"/>
        </w:rPr>
        <w:t>B</w:t>
      </w:r>
      <w:r w:rsidR="004F3AC7" w:rsidRPr="00267A2C">
        <w:rPr>
          <w:rFonts w:ascii="Consolas" w:eastAsiaTheme="minorEastAsia" w:hAnsi="Consolas"/>
          <w:sz w:val="24"/>
          <w:szCs w:val="24"/>
        </w:rPr>
        <w:t xml:space="preserve"> account after registering online</w:t>
      </w:r>
      <w:r w:rsidR="00F102B4" w:rsidRPr="00267A2C">
        <w:rPr>
          <w:rFonts w:ascii="Consolas" w:eastAsiaTheme="minorEastAsia" w:hAnsi="Consolas"/>
          <w:sz w:val="24"/>
          <w:szCs w:val="24"/>
        </w:rPr>
        <w:t>.</w:t>
      </w:r>
      <w:r w:rsidR="00256CC4" w:rsidRPr="00267A2C">
        <w:rPr>
          <w:rFonts w:ascii="Consolas" w:eastAsiaTheme="minorEastAsia" w:hAnsi="Consolas"/>
          <w:sz w:val="24"/>
          <w:szCs w:val="24"/>
        </w:rPr>
        <w:t xml:space="preserve"> The benefit is you can access this </w:t>
      </w:r>
      <w:r w:rsidR="0049544C" w:rsidRPr="00267A2C">
        <w:rPr>
          <w:rFonts w:ascii="Consolas" w:eastAsiaTheme="minorEastAsia" w:hAnsi="Consolas"/>
          <w:sz w:val="24"/>
          <w:szCs w:val="24"/>
        </w:rPr>
        <w:t xml:space="preserve">genomic </w:t>
      </w:r>
      <w:r w:rsidR="00256CC4" w:rsidRPr="00267A2C">
        <w:rPr>
          <w:rFonts w:ascii="Consolas" w:eastAsiaTheme="minorEastAsia" w:hAnsi="Consolas"/>
          <w:sz w:val="24"/>
          <w:szCs w:val="24"/>
        </w:rPr>
        <w:t>data from anywhere with an internet connection and you do not need a physical USB flash drive.</w:t>
      </w:r>
      <w:r w:rsidR="00086B04" w:rsidRPr="00267A2C">
        <w:rPr>
          <w:rFonts w:ascii="Consolas" w:eastAsiaTheme="minorEastAsia" w:hAnsi="Consolas"/>
          <w:sz w:val="24"/>
          <w:szCs w:val="24"/>
        </w:rPr>
        <w:t xml:space="preserve"> So</w:t>
      </w:r>
      <w:r w:rsidR="007A3837" w:rsidRPr="00267A2C">
        <w:rPr>
          <w:rFonts w:ascii="Consolas" w:eastAsiaTheme="minorEastAsia" w:hAnsi="Consolas"/>
          <w:sz w:val="24"/>
          <w:szCs w:val="24"/>
        </w:rPr>
        <w:t>,</w:t>
      </w:r>
      <w:r w:rsidR="00086B04" w:rsidRPr="00267A2C">
        <w:rPr>
          <w:rFonts w:ascii="Consolas" w:eastAsiaTheme="minorEastAsia" w:hAnsi="Consolas"/>
          <w:sz w:val="24"/>
          <w:szCs w:val="24"/>
        </w:rPr>
        <w:t xml:space="preserve"> live on the cloud.</w:t>
      </w:r>
      <w:r w:rsidR="00256CC4" w:rsidRPr="00267A2C">
        <w:rPr>
          <w:rFonts w:ascii="Consolas" w:eastAsiaTheme="minorEastAsia" w:hAnsi="Consolas"/>
          <w:sz w:val="24"/>
          <w:szCs w:val="24"/>
        </w:rPr>
        <w:t xml:space="preserve"> </w:t>
      </w:r>
      <w:r w:rsidR="00F102B4" w:rsidRPr="00267A2C">
        <w:rPr>
          <w:rFonts w:ascii="Consolas" w:eastAsiaTheme="minorEastAsia" w:hAnsi="Consolas"/>
          <w:sz w:val="24"/>
          <w:szCs w:val="24"/>
        </w:rPr>
        <w:t xml:space="preserve"> </w:t>
      </w:r>
    </w:p>
    <w:p w14:paraId="6B66DD83" w14:textId="0E52FB7A" w:rsidR="002074C3" w:rsidRDefault="00730935" w:rsidP="000D0252">
      <w:pPr>
        <w:rPr>
          <w:rFonts w:ascii="Consolas" w:eastAsiaTheme="minorEastAsia" w:hAnsi="Consolas"/>
          <w:sz w:val="24"/>
          <w:szCs w:val="24"/>
        </w:rPr>
      </w:pPr>
      <w:hyperlink r:id="rId28" w:history="1">
        <w:r w:rsidR="002074C3" w:rsidRPr="002074C3">
          <w:rPr>
            <w:rStyle w:val="Hyperlink"/>
            <w:rFonts w:ascii="Consolas" w:eastAsiaTheme="minorEastAsia" w:hAnsi="Consolas"/>
            <w:sz w:val="24"/>
            <w:szCs w:val="24"/>
          </w:rPr>
          <w:t>PCloud</w:t>
        </w:r>
      </w:hyperlink>
    </w:p>
    <w:p w14:paraId="235D5F8A" w14:textId="50270859" w:rsidR="0039448A" w:rsidRDefault="0039448A" w:rsidP="000D0252">
      <w:pPr>
        <w:rPr>
          <w:rFonts w:ascii="Consolas" w:eastAsiaTheme="minorEastAsia" w:hAnsi="Consolas"/>
          <w:sz w:val="24"/>
          <w:szCs w:val="24"/>
        </w:rPr>
      </w:pPr>
    </w:p>
    <w:p w14:paraId="047828A9" w14:textId="10BC8535" w:rsidR="0039448A" w:rsidRDefault="0039448A" w:rsidP="000D0252">
      <w:pPr>
        <w:rPr>
          <w:rFonts w:ascii="Consolas" w:eastAsiaTheme="minorEastAsia" w:hAnsi="Consolas"/>
          <w:sz w:val="24"/>
          <w:szCs w:val="24"/>
        </w:rPr>
      </w:pPr>
    </w:p>
    <w:p w14:paraId="2B4F035E" w14:textId="11410112" w:rsidR="0039448A" w:rsidRDefault="0039448A" w:rsidP="000D0252">
      <w:pPr>
        <w:rPr>
          <w:rFonts w:ascii="Consolas" w:eastAsiaTheme="minorEastAsia" w:hAnsi="Consolas"/>
          <w:sz w:val="24"/>
          <w:szCs w:val="24"/>
        </w:rPr>
      </w:pPr>
    </w:p>
    <w:p w14:paraId="6A0B0B3C" w14:textId="77777777" w:rsidR="00DF1F07" w:rsidRDefault="00DF1F07" w:rsidP="000D0252">
      <w:pPr>
        <w:rPr>
          <w:rFonts w:ascii="Consolas" w:eastAsiaTheme="minorEastAsia" w:hAnsi="Consolas"/>
          <w:b/>
          <w:bCs/>
          <w:sz w:val="40"/>
          <w:szCs w:val="40"/>
        </w:rPr>
      </w:pPr>
    </w:p>
    <w:p w14:paraId="4F3917D8" w14:textId="77777777" w:rsidR="00DF1F07" w:rsidRDefault="00DF1F07" w:rsidP="000D0252">
      <w:pPr>
        <w:rPr>
          <w:rFonts w:ascii="Consolas" w:eastAsiaTheme="minorEastAsia" w:hAnsi="Consolas"/>
          <w:b/>
          <w:bCs/>
          <w:sz w:val="40"/>
          <w:szCs w:val="40"/>
        </w:rPr>
      </w:pPr>
    </w:p>
    <w:p w14:paraId="327BFCB1" w14:textId="77777777" w:rsidR="00DF1F07" w:rsidRDefault="00DF1F07" w:rsidP="000D0252">
      <w:pPr>
        <w:rPr>
          <w:rFonts w:ascii="Consolas" w:eastAsiaTheme="minorEastAsia" w:hAnsi="Consolas"/>
          <w:b/>
          <w:bCs/>
          <w:sz w:val="40"/>
          <w:szCs w:val="40"/>
        </w:rPr>
      </w:pPr>
    </w:p>
    <w:p w14:paraId="01528F43" w14:textId="77777777" w:rsidR="00DF1F07" w:rsidRDefault="00DF1F07" w:rsidP="000D0252">
      <w:pPr>
        <w:rPr>
          <w:rFonts w:ascii="Consolas" w:eastAsiaTheme="minorEastAsia" w:hAnsi="Consolas"/>
          <w:b/>
          <w:bCs/>
          <w:sz w:val="40"/>
          <w:szCs w:val="40"/>
        </w:rPr>
      </w:pPr>
    </w:p>
    <w:p w14:paraId="01636DC9" w14:textId="77777777" w:rsidR="00DF1F07" w:rsidRDefault="00DF1F07" w:rsidP="000D0252">
      <w:pPr>
        <w:rPr>
          <w:rFonts w:ascii="Consolas" w:eastAsiaTheme="minorEastAsia" w:hAnsi="Consolas"/>
          <w:b/>
          <w:bCs/>
          <w:sz w:val="40"/>
          <w:szCs w:val="40"/>
        </w:rPr>
      </w:pPr>
    </w:p>
    <w:p w14:paraId="233EDD06" w14:textId="77777777" w:rsidR="00DF1F07" w:rsidRDefault="00DF1F07" w:rsidP="000D0252">
      <w:pPr>
        <w:rPr>
          <w:rFonts w:ascii="Consolas" w:eastAsiaTheme="minorEastAsia" w:hAnsi="Consolas"/>
          <w:b/>
          <w:bCs/>
          <w:sz w:val="40"/>
          <w:szCs w:val="40"/>
        </w:rPr>
      </w:pPr>
    </w:p>
    <w:p w14:paraId="6E6AA084" w14:textId="77777777" w:rsidR="00DF1F07" w:rsidRDefault="00DF1F07" w:rsidP="000D0252">
      <w:pPr>
        <w:rPr>
          <w:rFonts w:ascii="Consolas" w:eastAsiaTheme="minorEastAsia" w:hAnsi="Consolas"/>
          <w:b/>
          <w:bCs/>
          <w:sz w:val="40"/>
          <w:szCs w:val="40"/>
        </w:rPr>
      </w:pPr>
    </w:p>
    <w:p w14:paraId="1CF07ECD" w14:textId="77777777" w:rsidR="00DF1F07" w:rsidRDefault="00DF1F07" w:rsidP="000D0252">
      <w:pPr>
        <w:rPr>
          <w:rFonts w:ascii="Consolas" w:eastAsiaTheme="minorEastAsia" w:hAnsi="Consolas"/>
          <w:b/>
          <w:bCs/>
          <w:sz w:val="40"/>
          <w:szCs w:val="40"/>
        </w:rPr>
      </w:pPr>
    </w:p>
    <w:p w14:paraId="36610A0B" w14:textId="77777777" w:rsidR="00DF1F07" w:rsidRDefault="00DF1F07" w:rsidP="000D0252">
      <w:pPr>
        <w:rPr>
          <w:rFonts w:ascii="Consolas" w:eastAsiaTheme="minorEastAsia" w:hAnsi="Consolas"/>
          <w:b/>
          <w:bCs/>
          <w:sz w:val="40"/>
          <w:szCs w:val="40"/>
        </w:rPr>
      </w:pPr>
    </w:p>
    <w:p w14:paraId="5EECEDCE" w14:textId="77777777" w:rsidR="00DF1F07" w:rsidRDefault="00DF1F07" w:rsidP="000D0252">
      <w:pPr>
        <w:rPr>
          <w:rFonts w:ascii="Consolas" w:eastAsiaTheme="minorEastAsia" w:hAnsi="Consolas"/>
          <w:b/>
          <w:bCs/>
          <w:sz w:val="40"/>
          <w:szCs w:val="40"/>
        </w:rPr>
      </w:pPr>
    </w:p>
    <w:p w14:paraId="41541D9C" w14:textId="77777777" w:rsidR="00DF1F07" w:rsidRDefault="00DF1F07" w:rsidP="000D0252">
      <w:pPr>
        <w:rPr>
          <w:rFonts w:ascii="Consolas" w:eastAsiaTheme="minorEastAsia" w:hAnsi="Consolas"/>
          <w:b/>
          <w:bCs/>
          <w:sz w:val="40"/>
          <w:szCs w:val="40"/>
        </w:rPr>
      </w:pPr>
    </w:p>
    <w:p w14:paraId="5E81B3F6" w14:textId="77777777" w:rsidR="00DF1F07" w:rsidRDefault="00DF1F07" w:rsidP="000D0252">
      <w:pPr>
        <w:rPr>
          <w:rFonts w:ascii="Consolas" w:eastAsiaTheme="minorEastAsia" w:hAnsi="Consolas"/>
          <w:b/>
          <w:bCs/>
          <w:sz w:val="40"/>
          <w:szCs w:val="40"/>
        </w:rPr>
      </w:pPr>
    </w:p>
    <w:p w14:paraId="5261AE99" w14:textId="443EE04D" w:rsidR="00CB64FD" w:rsidRDefault="00CB64FD" w:rsidP="000D0252">
      <w:pPr>
        <w:rPr>
          <w:rFonts w:ascii="Consolas" w:eastAsiaTheme="minorEastAsia" w:hAnsi="Consolas"/>
          <w:sz w:val="40"/>
          <w:szCs w:val="40"/>
        </w:rPr>
      </w:pPr>
      <w:r>
        <w:rPr>
          <w:rFonts w:ascii="Consolas" w:eastAsiaTheme="minorEastAsia" w:hAnsi="Consolas"/>
          <w:sz w:val="40"/>
          <w:szCs w:val="40"/>
        </w:rPr>
        <w:lastRenderedPageBreak/>
        <w:t>Certificate in Genomic Data Science</w:t>
      </w:r>
    </w:p>
    <w:p w14:paraId="3B2FB607" w14:textId="3066EC08" w:rsidR="00CB64FD" w:rsidRDefault="00CB64FD" w:rsidP="000D0252">
      <w:pPr>
        <w:rPr>
          <w:rFonts w:ascii="Consolas" w:eastAsiaTheme="minorEastAsia" w:hAnsi="Consolas"/>
          <w:b/>
          <w:bCs/>
          <w:sz w:val="40"/>
          <w:szCs w:val="40"/>
        </w:rPr>
      </w:pPr>
    </w:p>
    <w:p w14:paraId="7779BF4D" w14:textId="168EB9B5" w:rsidR="00CB64FD" w:rsidRDefault="00EF7546" w:rsidP="000D0252">
      <w:pPr>
        <w:rPr>
          <w:rFonts w:ascii="Consolas" w:eastAsiaTheme="minorEastAsia" w:hAnsi="Consolas"/>
          <w:sz w:val="24"/>
          <w:szCs w:val="24"/>
        </w:rPr>
      </w:pPr>
      <w:r>
        <w:rPr>
          <w:rFonts w:ascii="Consolas" w:eastAsiaTheme="minorEastAsia" w:hAnsi="Consolas"/>
          <w:sz w:val="24"/>
          <w:szCs w:val="24"/>
        </w:rPr>
        <w:t xml:space="preserve">At the beginning of the </w:t>
      </w:r>
      <w:r w:rsidR="00282FED">
        <w:rPr>
          <w:rFonts w:ascii="Consolas" w:eastAsiaTheme="minorEastAsia" w:hAnsi="Consolas"/>
          <w:sz w:val="24"/>
          <w:szCs w:val="24"/>
        </w:rPr>
        <w:t>internship,</w:t>
      </w:r>
      <w:r>
        <w:rPr>
          <w:rFonts w:ascii="Consolas" w:eastAsiaTheme="minorEastAsia" w:hAnsi="Consolas"/>
          <w:sz w:val="24"/>
          <w:szCs w:val="24"/>
        </w:rPr>
        <w:t xml:space="preserve"> I pursued a certification in Genomic Data Science on </w:t>
      </w:r>
      <w:r w:rsidR="00C74470">
        <w:rPr>
          <w:rFonts w:ascii="Consolas" w:eastAsiaTheme="minorEastAsia" w:hAnsi="Consolas"/>
          <w:sz w:val="24"/>
          <w:szCs w:val="24"/>
        </w:rPr>
        <w:t>a massive open online course</w:t>
      </w:r>
      <w:r w:rsidR="00282FED">
        <w:rPr>
          <w:rFonts w:ascii="Consolas" w:eastAsiaTheme="minorEastAsia" w:hAnsi="Consolas"/>
          <w:sz w:val="24"/>
          <w:szCs w:val="24"/>
        </w:rPr>
        <w:t xml:space="preserve">. It covered </w:t>
      </w:r>
      <w:r w:rsidR="00990970">
        <w:rPr>
          <w:rFonts w:ascii="Consolas" w:eastAsiaTheme="minorEastAsia" w:hAnsi="Consolas"/>
          <w:sz w:val="24"/>
          <w:szCs w:val="24"/>
        </w:rPr>
        <w:t xml:space="preserve">subjects </w:t>
      </w:r>
      <w:r w:rsidR="00282FED">
        <w:rPr>
          <w:rFonts w:ascii="Consolas" w:eastAsiaTheme="minorEastAsia" w:hAnsi="Consolas"/>
          <w:sz w:val="24"/>
          <w:szCs w:val="24"/>
        </w:rPr>
        <w:t xml:space="preserve">such as </w:t>
      </w:r>
      <w:r w:rsidR="0069597F">
        <w:rPr>
          <w:rFonts w:ascii="Consolas" w:eastAsiaTheme="minorEastAsia" w:hAnsi="Consolas"/>
          <w:sz w:val="24"/>
          <w:szCs w:val="24"/>
        </w:rPr>
        <w:t>Genomic Technologies, Python, Algorithms for DNA Sequencing, Command Line Tools,</w:t>
      </w:r>
      <w:r w:rsidR="00EF592F">
        <w:rPr>
          <w:rFonts w:ascii="Consolas" w:eastAsiaTheme="minorEastAsia" w:hAnsi="Consolas"/>
          <w:sz w:val="24"/>
          <w:szCs w:val="24"/>
        </w:rPr>
        <w:t xml:space="preserve"> Bioconductor, and Statistics. In the end it was issu</w:t>
      </w:r>
      <w:r w:rsidR="00E8173C">
        <w:rPr>
          <w:rFonts w:ascii="Consolas" w:eastAsiaTheme="minorEastAsia" w:hAnsi="Consolas"/>
          <w:sz w:val="24"/>
          <w:szCs w:val="24"/>
        </w:rPr>
        <w:t>ed by John Hopkins University to verify specialization status</w:t>
      </w:r>
      <w:r w:rsidR="00AD2702">
        <w:rPr>
          <w:rFonts w:ascii="Consolas" w:eastAsiaTheme="minorEastAsia" w:hAnsi="Consolas"/>
          <w:sz w:val="24"/>
          <w:szCs w:val="24"/>
        </w:rPr>
        <w:t xml:space="preserve"> in the field.</w:t>
      </w:r>
    </w:p>
    <w:p w14:paraId="369C234A" w14:textId="1F02AD58" w:rsidR="00EF592F" w:rsidRDefault="00EF592F" w:rsidP="000D0252">
      <w:pPr>
        <w:rPr>
          <w:rFonts w:ascii="Consolas" w:eastAsiaTheme="minorEastAsia" w:hAnsi="Consolas"/>
          <w:sz w:val="24"/>
          <w:szCs w:val="24"/>
        </w:rPr>
      </w:pPr>
    </w:p>
    <w:p w14:paraId="59C598C5" w14:textId="2B3C338F" w:rsidR="00EF592F" w:rsidRDefault="00AD2702" w:rsidP="000D0252">
      <w:pPr>
        <w:rPr>
          <w:rFonts w:ascii="Consolas" w:eastAsiaTheme="minorEastAsia" w:hAnsi="Consolas"/>
          <w:noProof/>
          <w:sz w:val="24"/>
          <w:szCs w:val="24"/>
        </w:rPr>
      </w:pPr>
      <w:r>
        <w:rPr>
          <w:rFonts w:ascii="Consolas" w:eastAsiaTheme="minorEastAsia" w:hAnsi="Consolas"/>
          <w:noProof/>
          <w:sz w:val="24"/>
          <w:szCs w:val="24"/>
        </w:rPr>
        <w:drawing>
          <wp:inline distT="0" distB="0" distL="0" distR="0" wp14:anchorId="3F92C31A" wp14:editId="3CA209EB">
            <wp:extent cx="5731510" cy="4435475"/>
            <wp:effectExtent l="0" t="0" r="2540" b="3175"/>
            <wp:docPr id="11" name="Picture 11" descr="Tex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timelin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435475"/>
                    </a:xfrm>
                    <a:prstGeom prst="rect">
                      <a:avLst/>
                    </a:prstGeom>
                  </pic:spPr>
                </pic:pic>
              </a:graphicData>
            </a:graphic>
          </wp:inline>
        </w:drawing>
      </w:r>
    </w:p>
    <w:p w14:paraId="626C8D0D" w14:textId="77777777" w:rsidR="00EF592F" w:rsidRDefault="00EF592F" w:rsidP="000D0252">
      <w:pPr>
        <w:rPr>
          <w:rFonts w:ascii="Consolas" w:eastAsiaTheme="minorEastAsia" w:hAnsi="Consolas"/>
          <w:noProof/>
          <w:sz w:val="24"/>
          <w:szCs w:val="24"/>
        </w:rPr>
      </w:pPr>
    </w:p>
    <w:p w14:paraId="403AF5B1" w14:textId="00450189" w:rsidR="00EF592F" w:rsidRDefault="00EF592F" w:rsidP="000D0252">
      <w:pPr>
        <w:rPr>
          <w:rFonts w:ascii="Consolas" w:eastAsiaTheme="minorEastAsia" w:hAnsi="Consolas"/>
          <w:noProof/>
          <w:sz w:val="24"/>
          <w:szCs w:val="24"/>
        </w:rPr>
      </w:pPr>
    </w:p>
    <w:p w14:paraId="104CF972" w14:textId="77777777" w:rsidR="00EF592F" w:rsidRDefault="00EF592F" w:rsidP="000D0252">
      <w:pPr>
        <w:rPr>
          <w:rFonts w:ascii="Consolas" w:eastAsiaTheme="minorEastAsia" w:hAnsi="Consolas"/>
          <w:noProof/>
          <w:sz w:val="24"/>
          <w:szCs w:val="24"/>
        </w:rPr>
      </w:pPr>
    </w:p>
    <w:p w14:paraId="44C0CC2E" w14:textId="7944155B" w:rsidR="00EF592F" w:rsidRPr="00EF7546" w:rsidRDefault="00EF592F" w:rsidP="000D0252">
      <w:pPr>
        <w:rPr>
          <w:rFonts w:ascii="Consolas" w:eastAsiaTheme="minorEastAsia" w:hAnsi="Consolas"/>
          <w:sz w:val="24"/>
          <w:szCs w:val="24"/>
        </w:rPr>
      </w:pPr>
    </w:p>
    <w:p w14:paraId="65F8DC74" w14:textId="77777777" w:rsidR="00CB64FD" w:rsidRDefault="00CB64FD" w:rsidP="000D0252">
      <w:pPr>
        <w:rPr>
          <w:rFonts w:ascii="Consolas" w:eastAsiaTheme="minorEastAsia" w:hAnsi="Consolas"/>
          <w:b/>
          <w:bCs/>
          <w:sz w:val="40"/>
          <w:szCs w:val="40"/>
        </w:rPr>
      </w:pPr>
    </w:p>
    <w:p w14:paraId="2C25A868" w14:textId="77777777" w:rsidR="00AD2702" w:rsidRDefault="00AD2702" w:rsidP="000D0252">
      <w:pPr>
        <w:rPr>
          <w:rFonts w:ascii="Consolas" w:eastAsiaTheme="minorEastAsia" w:hAnsi="Consolas"/>
          <w:b/>
          <w:bCs/>
          <w:sz w:val="40"/>
          <w:szCs w:val="40"/>
        </w:rPr>
      </w:pPr>
    </w:p>
    <w:p w14:paraId="15AE077F" w14:textId="79FCBDFD" w:rsidR="00E2621F" w:rsidRDefault="00E2621F" w:rsidP="000D0252">
      <w:pPr>
        <w:rPr>
          <w:rFonts w:ascii="Consolas" w:eastAsiaTheme="minorEastAsia" w:hAnsi="Consolas"/>
          <w:b/>
          <w:bCs/>
          <w:sz w:val="40"/>
          <w:szCs w:val="40"/>
        </w:rPr>
      </w:pPr>
      <w:r>
        <w:rPr>
          <w:rFonts w:ascii="Consolas" w:eastAsiaTheme="minorEastAsia" w:hAnsi="Consolas"/>
          <w:b/>
          <w:bCs/>
          <w:sz w:val="40"/>
          <w:szCs w:val="40"/>
        </w:rPr>
        <w:lastRenderedPageBreak/>
        <w:t>IAEA Certifications</w:t>
      </w:r>
    </w:p>
    <w:p w14:paraId="70119CA0" w14:textId="6EB2A0EE" w:rsidR="00E2621F" w:rsidRDefault="00E2621F" w:rsidP="000D0252">
      <w:pPr>
        <w:rPr>
          <w:rFonts w:ascii="Consolas" w:eastAsiaTheme="minorEastAsia" w:hAnsi="Consolas"/>
          <w:b/>
          <w:bCs/>
          <w:sz w:val="40"/>
          <w:szCs w:val="40"/>
        </w:rPr>
      </w:pPr>
    </w:p>
    <w:p w14:paraId="55D4BF93" w14:textId="10C1083F" w:rsidR="00E2621F" w:rsidRDefault="00E2621F" w:rsidP="000D0252">
      <w:pPr>
        <w:rPr>
          <w:rFonts w:ascii="Roboto" w:hAnsi="Roboto"/>
          <w:color w:val="666666"/>
          <w:sz w:val="21"/>
          <w:szCs w:val="21"/>
          <w:shd w:val="clear" w:color="auto" w:fill="FFFFFF"/>
        </w:rPr>
      </w:pPr>
      <w:r>
        <w:rPr>
          <w:rFonts w:ascii="Roboto" w:hAnsi="Roboto"/>
          <w:color w:val="666666"/>
          <w:sz w:val="21"/>
          <w:szCs w:val="21"/>
          <w:shd w:val="clear" w:color="auto" w:fill="FFFFFF"/>
        </w:rPr>
        <w:t xml:space="preserve"> The IAEA offers certification online. </w:t>
      </w:r>
    </w:p>
    <w:p w14:paraId="77DD5111" w14:textId="77777777" w:rsidR="00A722E2" w:rsidRDefault="00A722E2" w:rsidP="000D0252">
      <w:pPr>
        <w:rPr>
          <w:rFonts w:ascii="Consolas" w:eastAsiaTheme="minorEastAsia" w:hAnsi="Consolas"/>
          <w:b/>
          <w:bCs/>
          <w:sz w:val="40"/>
          <w:szCs w:val="40"/>
        </w:rPr>
      </w:pPr>
      <w:r>
        <w:rPr>
          <w:rFonts w:ascii="Consolas" w:eastAsiaTheme="minorEastAsia" w:hAnsi="Consolas"/>
          <w:b/>
          <w:bCs/>
          <w:noProof/>
          <w:sz w:val="40"/>
          <w:szCs w:val="40"/>
        </w:rPr>
        <w:drawing>
          <wp:inline distT="0" distB="0" distL="0" distR="0" wp14:anchorId="1C817BBA" wp14:editId="50056CCA">
            <wp:extent cx="5731510" cy="3361267"/>
            <wp:effectExtent l="0" t="0" r="254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4240" cy="3362868"/>
                    </a:xfrm>
                    <a:prstGeom prst="rect">
                      <a:avLst/>
                    </a:prstGeom>
                  </pic:spPr>
                </pic:pic>
              </a:graphicData>
            </a:graphic>
          </wp:inline>
        </w:drawing>
      </w:r>
      <w:r>
        <w:rPr>
          <w:rFonts w:ascii="Consolas" w:eastAsiaTheme="minorEastAsia" w:hAnsi="Consolas"/>
          <w:b/>
          <w:bCs/>
          <w:noProof/>
          <w:sz w:val="40"/>
          <w:szCs w:val="40"/>
        </w:rPr>
        <w:drawing>
          <wp:inline distT="0" distB="0" distL="0" distR="0" wp14:anchorId="0B39E28D" wp14:editId="4EAA07CB">
            <wp:extent cx="5731510" cy="417512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4175125"/>
                    </a:xfrm>
                    <a:prstGeom prst="rect">
                      <a:avLst/>
                    </a:prstGeom>
                  </pic:spPr>
                </pic:pic>
              </a:graphicData>
            </a:graphic>
          </wp:inline>
        </w:drawing>
      </w:r>
    </w:p>
    <w:p w14:paraId="13E24687" w14:textId="5DCC0B60" w:rsidR="0039448A" w:rsidRDefault="0079111E" w:rsidP="000D0252">
      <w:pPr>
        <w:rPr>
          <w:rFonts w:ascii="Consolas" w:eastAsiaTheme="minorEastAsia" w:hAnsi="Consolas"/>
          <w:b/>
          <w:bCs/>
          <w:sz w:val="40"/>
          <w:szCs w:val="40"/>
        </w:rPr>
      </w:pPr>
      <w:r>
        <w:rPr>
          <w:rFonts w:ascii="Consolas" w:eastAsiaTheme="minorEastAsia" w:hAnsi="Consolas"/>
          <w:b/>
          <w:bCs/>
          <w:sz w:val="40"/>
          <w:szCs w:val="40"/>
        </w:rPr>
        <w:lastRenderedPageBreak/>
        <w:t>Read-the-Docs</w:t>
      </w:r>
      <w:r w:rsidR="00C02729">
        <w:rPr>
          <w:rFonts w:ascii="Consolas" w:eastAsiaTheme="minorEastAsia" w:hAnsi="Consolas"/>
          <w:b/>
          <w:bCs/>
          <w:sz w:val="40"/>
          <w:szCs w:val="40"/>
        </w:rPr>
        <w:t xml:space="preserve"> </w:t>
      </w:r>
    </w:p>
    <w:p w14:paraId="63227B57" w14:textId="574BDB58" w:rsidR="0079111E" w:rsidRDefault="00730935" w:rsidP="000D0252">
      <w:pPr>
        <w:rPr>
          <w:rFonts w:ascii="Consolas" w:eastAsiaTheme="minorEastAsia" w:hAnsi="Consolas"/>
          <w:b/>
          <w:bCs/>
          <w:sz w:val="24"/>
          <w:szCs w:val="24"/>
        </w:rPr>
      </w:pPr>
      <w:hyperlink r:id="rId32" w:history="1">
        <w:r w:rsidR="00AD0DAB" w:rsidRPr="00AD0DAB">
          <w:rPr>
            <w:rStyle w:val="Hyperlink"/>
            <w:rFonts w:ascii="Consolas" w:eastAsiaTheme="minorEastAsia" w:hAnsi="Consolas"/>
            <w:b/>
            <w:bCs/>
            <w:sz w:val="24"/>
            <w:szCs w:val="24"/>
          </w:rPr>
          <w:t>QTL_BSA_Python</w:t>
        </w:r>
      </w:hyperlink>
    </w:p>
    <w:p w14:paraId="142A93A4" w14:textId="7EDAD353" w:rsidR="00AD0DAB" w:rsidRDefault="00730935" w:rsidP="000D0252">
      <w:pPr>
        <w:rPr>
          <w:rFonts w:ascii="Consolas" w:eastAsiaTheme="minorEastAsia" w:hAnsi="Consolas"/>
          <w:b/>
          <w:bCs/>
          <w:sz w:val="24"/>
          <w:szCs w:val="24"/>
        </w:rPr>
      </w:pPr>
      <w:hyperlink r:id="rId33" w:history="1">
        <w:r w:rsidR="00B14A9C" w:rsidRPr="00B14A9C">
          <w:rPr>
            <w:rStyle w:val="Hyperlink"/>
            <w:rFonts w:ascii="Consolas" w:eastAsiaTheme="minorEastAsia" w:hAnsi="Consolas"/>
            <w:b/>
            <w:bCs/>
            <w:sz w:val="24"/>
            <w:szCs w:val="24"/>
          </w:rPr>
          <w:t>VCFHunter</w:t>
        </w:r>
      </w:hyperlink>
    </w:p>
    <w:p w14:paraId="2BEA1363" w14:textId="485BABD8" w:rsidR="00B14A9C" w:rsidRDefault="00730935" w:rsidP="000D0252">
      <w:pPr>
        <w:rPr>
          <w:rFonts w:ascii="Consolas" w:eastAsiaTheme="minorEastAsia" w:hAnsi="Consolas"/>
          <w:b/>
          <w:bCs/>
          <w:sz w:val="24"/>
          <w:szCs w:val="24"/>
        </w:rPr>
      </w:pPr>
      <w:hyperlink r:id="rId34" w:history="1">
        <w:r w:rsidR="00A461FB" w:rsidRPr="00A461FB">
          <w:rPr>
            <w:rStyle w:val="Hyperlink"/>
            <w:rFonts w:ascii="Consolas" w:eastAsiaTheme="minorEastAsia" w:hAnsi="Consolas"/>
            <w:b/>
            <w:bCs/>
            <w:sz w:val="24"/>
            <w:szCs w:val="24"/>
          </w:rPr>
          <w:t>MinIonQC</w:t>
        </w:r>
      </w:hyperlink>
    </w:p>
    <w:p w14:paraId="7FDC5881" w14:textId="4971F723" w:rsidR="00187914" w:rsidRDefault="00730935" w:rsidP="000D0252">
      <w:pPr>
        <w:rPr>
          <w:rFonts w:ascii="Consolas" w:eastAsiaTheme="minorEastAsia" w:hAnsi="Consolas"/>
          <w:b/>
          <w:bCs/>
          <w:sz w:val="24"/>
          <w:szCs w:val="24"/>
        </w:rPr>
      </w:pPr>
      <w:hyperlink r:id="rId35" w:history="1">
        <w:r w:rsidR="00187914" w:rsidRPr="00187914">
          <w:rPr>
            <w:rStyle w:val="Hyperlink"/>
            <w:rFonts w:ascii="Consolas" w:eastAsiaTheme="minorEastAsia" w:hAnsi="Consolas"/>
            <w:b/>
            <w:bCs/>
            <w:sz w:val="24"/>
            <w:szCs w:val="24"/>
          </w:rPr>
          <w:t>VCFstat</w:t>
        </w:r>
      </w:hyperlink>
    </w:p>
    <w:p w14:paraId="3422D8A6" w14:textId="1A929685" w:rsidR="00E264DA" w:rsidRDefault="00730935" w:rsidP="000D0252">
      <w:pPr>
        <w:rPr>
          <w:rFonts w:ascii="Consolas" w:eastAsiaTheme="minorEastAsia" w:hAnsi="Consolas"/>
          <w:b/>
          <w:bCs/>
          <w:sz w:val="24"/>
          <w:szCs w:val="24"/>
        </w:rPr>
      </w:pPr>
      <w:hyperlink r:id="rId36" w:history="1">
        <w:r w:rsidR="00E264DA" w:rsidRPr="00E264DA">
          <w:rPr>
            <w:rStyle w:val="Hyperlink"/>
            <w:rFonts w:ascii="Consolas" w:eastAsiaTheme="minorEastAsia" w:hAnsi="Consolas"/>
            <w:b/>
            <w:bCs/>
            <w:sz w:val="24"/>
            <w:szCs w:val="24"/>
          </w:rPr>
          <w:t>CNVSeq</w:t>
        </w:r>
      </w:hyperlink>
    </w:p>
    <w:p w14:paraId="1BEE02EA" w14:textId="6DA81C3B" w:rsidR="00F63D39" w:rsidRPr="004660C4" w:rsidRDefault="00730935" w:rsidP="000D0252">
      <w:pPr>
        <w:rPr>
          <w:b/>
          <w:bCs/>
          <w:sz w:val="24"/>
          <w:szCs w:val="24"/>
        </w:rPr>
      </w:pPr>
      <w:hyperlink r:id="rId37" w:history="1">
        <w:r w:rsidR="00647917" w:rsidRPr="00647917">
          <w:rPr>
            <w:rStyle w:val="Hyperlink"/>
            <w:b/>
            <w:bCs/>
            <w:sz w:val="24"/>
            <w:szCs w:val="24"/>
          </w:rPr>
          <w:t>QTL_BSA_R</w:t>
        </w:r>
      </w:hyperlink>
    </w:p>
    <w:p w14:paraId="55A5730F" w14:textId="77777777" w:rsidR="007E0C8B" w:rsidRPr="007E0C8B" w:rsidRDefault="007E0C8B" w:rsidP="007E0C8B">
      <w:pPr>
        <w:ind w:left="1080"/>
        <w:rPr>
          <w:sz w:val="24"/>
          <w:szCs w:val="24"/>
        </w:rPr>
      </w:pPr>
    </w:p>
    <w:p w14:paraId="429B5409" w14:textId="77777777" w:rsidR="000349BE" w:rsidRPr="00384206" w:rsidRDefault="000349BE" w:rsidP="000349BE">
      <w:pPr>
        <w:pStyle w:val="ListParagraph"/>
        <w:ind w:left="1440"/>
        <w:rPr>
          <w:sz w:val="24"/>
          <w:szCs w:val="24"/>
        </w:rPr>
      </w:pPr>
    </w:p>
    <w:p w14:paraId="76816473" w14:textId="77777777" w:rsidR="00632EBE" w:rsidRPr="00632EBE" w:rsidRDefault="00632EBE" w:rsidP="003D0CFF">
      <w:pPr>
        <w:ind w:firstLine="720"/>
        <w:rPr>
          <w:b/>
          <w:bCs/>
          <w:sz w:val="40"/>
          <w:szCs w:val="40"/>
        </w:rPr>
      </w:pPr>
    </w:p>
    <w:p w14:paraId="62E47F1A" w14:textId="44559032" w:rsidR="00F861CC" w:rsidRDefault="00F861CC" w:rsidP="003D0CFF">
      <w:pPr>
        <w:ind w:firstLine="720"/>
        <w:rPr>
          <w:sz w:val="24"/>
          <w:szCs w:val="24"/>
        </w:rPr>
      </w:pPr>
    </w:p>
    <w:p w14:paraId="21899A85" w14:textId="565AD725" w:rsidR="00B222A1" w:rsidRDefault="00B222A1" w:rsidP="003D0CFF">
      <w:pPr>
        <w:ind w:firstLine="720"/>
        <w:rPr>
          <w:sz w:val="24"/>
          <w:szCs w:val="24"/>
        </w:rPr>
      </w:pPr>
    </w:p>
    <w:p w14:paraId="75FC9AF4" w14:textId="76D16DC9" w:rsidR="00B222A1" w:rsidRDefault="00B222A1" w:rsidP="003D0CFF">
      <w:pPr>
        <w:ind w:firstLine="720"/>
        <w:rPr>
          <w:sz w:val="24"/>
          <w:szCs w:val="24"/>
        </w:rPr>
      </w:pPr>
    </w:p>
    <w:p w14:paraId="5B6DAEA1" w14:textId="19D14503" w:rsidR="00B222A1" w:rsidRDefault="00B222A1" w:rsidP="003D0CFF">
      <w:pPr>
        <w:ind w:firstLine="720"/>
        <w:rPr>
          <w:sz w:val="24"/>
          <w:szCs w:val="24"/>
        </w:rPr>
      </w:pPr>
    </w:p>
    <w:p w14:paraId="0C51347F" w14:textId="2257ACA7" w:rsidR="00B222A1" w:rsidRDefault="00B222A1" w:rsidP="003D0CFF">
      <w:pPr>
        <w:ind w:firstLine="720"/>
        <w:rPr>
          <w:sz w:val="24"/>
          <w:szCs w:val="24"/>
        </w:rPr>
      </w:pPr>
    </w:p>
    <w:p w14:paraId="18874535" w14:textId="1876C11F" w:rsidR="00B222A1" w:rsidRDefault="00B222A1" w:rsidP="003D0CFF">
      <w:pPr>
        <w:ind w:firstLine="720"/>
        <w:rPr>
          <w:sz w:val="24"/>
          <w:szCs w:val="24"/>
        </w:rPr>
      </w:pPr>
    </w:p>
    <w:p w14:paraId="1EDB84F3" w14:textId="66882B14" w:rsidR="00B222A1" w:rsidRDefault="00B222A1" w:rsidP="003D0CFF">
      <w:pPr>
        <w:ind w:firstLine="720"/>
        <w:rPr>
          <w:sz w:val="24"/>
          <w:szCs w:val="24"/>
        </w:rPr>
      </w:pPr>
    </w:p>
    <w:p w14:paraId="10E97F14" w14:textId="68BCC973" w:rsidR="00B222A1" w:rsidRDefault="00B222A1" w:rsidP="003D0CFF">
      <w:pPr>
        <w:ind w:firstLine="720"/>
        <w:rPr>
          <w:sz w:val="24"/>
          <w:szCs w:val="24"/>
        </w:rPr>
      </w:pPr>
    </w:p>
    <w:p w14:paraId="2D8940E8" w14:textId="058BCEFD" w:rsidR="00B222A1" w:rsidRDefault="00B222A1" w:rsidP="003D0CFF">
      <w:pPr>
        <w:ind w:firstLine="720"/>
        <w:rPr>
          <w:sz w:val="24"/>
          <w:szCs w:val="24"/>
        </w:rPr>
      </w:pPr>
    </w:p>
    <w:p w14:paraId="5F90770E" w14:textId="4434484D" w:rsidR="00B222A1" w:rsidRDefault="00B222A1" w:rsidP="003D0CFF">
      <w:pPr>
        <w:ind w:firstLine="720"/>
        <w:rPr>
          <w:sz w:val="24"/>
          <w:szCs w:val="24"/>
        </w:rPr>
      </w:pPr>
    </w:p>
    <w:p w14:paraId="24C68140" w14:textId="6E592E77" w:rsidR="00B222A1" w:rsidRDefault="00B222A1" w:rsidP="003D0CFF">
      <w:pPr>
        <w:ind w:firstLine="720"/>
        <w:rPr>
          <w:sz w:val="24"/>
          <w:szCs w:val="24"/>
        </w:rPr>
      </w:pPr>
    </w:p>
    <w:p w14:paraId="6E58909A" w14:textId="56B04A12" w:rsidR="00B222A1" w:rsidRDefault="00B222A1" w:rsidP="003D0CFF">
      <w:pPr>
        <w:ind w:firstLine="720"/>
        <w:rPr>
          <w:sz w:val="24"/>
          <w:szCs w:val="24"/>
        </w:rPr>
      </w:pPr>
    </w:p>
    <w:p w14:paraId="4416848F" w14:textId="2EE82AA2" w:rsidR="00B222A1" w:rsidRDefault="00B222A1" w:rsidP="003D0CFF">
      <w:pPr>
        <w:ind w:firstLine="720"/>
        <w:rPr>
          <w:sz w:val="24"/>
          <w:szCs w:val="24"/>
        </w:rPr>
      </w:pPr>
    </w:p>
    <w:p w14:paraId="1BB843AC" w14:textId="0708E784" w:rsidR="00B222A1" w:rsidRDefault="00B222A1" w:rsidP="003D0CFF">
      <w:pPr>
        <w:ind w:firstLine="720"/>
        <w:rPr>
          <w:sz w:val="24"/>
          <w:szCs w:val="24"/>
        </w:rPr>
      </w:pPr>
    </w:p>
    <w:p w14:paraId="7BA6781C" w14:textId="3C5ABD1D" w:rsidR="00B222A1" w:rsidRDefault="00B222A1" w:rsidP="003D0CFF">
      <w:pPr>
        <w:ind w:firstLine="720"/>
        <w:rPr>
          <w:sz w:val="24"/>
          <w:szCs w:val="24"/>
        </w:rPr>
      </w:pPr>
    </w:p>
    <w:p w14:paraId="0015CD97" w14:textId="5F7CDB57" w:rsidR="00B222A1" w:rsidRDefault="00B222A1" w:rsidP="003D0CFF">
      <w:pPr>
        <w:ind w:firstLine="720"/>
        <w:rPr>
          <w:sz w:val="24"/>
          <w:szCs w:val="24"/>
        </w:rPr>
      </w:pPr>
    </w:p>
    <w:p w14:paraId="3D6F54B1" w14:textId="046F7190" w:rsidR="00B222A1" w:rsidRDefault="00B222A1" w:rsidP="003D0CFF">
      <w:pPr>
        <w:ind w:firstLine="720"/>
        <w:rPr>
          <w:sz w:val="24"/>
          <w:szCs w:val="24"/>
        </w:rPr>
      </w:pPr>
    </w:p>
    <w:p w14:paraId="42645D2E" w14:textId="1F578C93" w:rsidR="00B222A1" w:rsidRDefault="00B222A1" w:rsidP="003D0CFF">
      <w:pPr>
        <w:ind w:firstLine="720"/>
        <w:rPr>
          <w:sz w:val="24"/>
          <w:szCs w:val="24"/>
        </w:rPr>
      </w:pPr>
    </w:p>
    <w:p w14:paraId="3D9724D5" w14:textId="77777777" w:rsidR="00B222A1" w:rsidRDefault="00B222A1" w:rsidP="003D0CFF">
      <w:pPr>
        <w:ind w:firstLine="720"/>
        <w:rPr>
          <w:b/>
          <w:bCs/>
          <w:lang w:val="en-US"/>
        </w:rPr>
      </w:pPr>
    </w:p>
    <w:p w14:paraId="7CB8953A" w14:textId="4AC487E1" w:rsidR="00B222A1" w:rsidRDefault="00B222A1" w:rsidP="00131C81">
      <w:pPr>
        <w:rPr>
          <w:b/>
          <w:bCs/>
          <w:sz w:val="40"/>
          <w:szCs w:val="40"/>
          <w:lang w:val="en-US"/>
        </w:rPr>
      </w:pPr>
      <w:r w:rsidRPr="00B222A1">
        <w:rPr>
          <w:b/>
          <w:bCs/>
          <w:sz w:val="40"/>
          <w:szCs w:val="40"/>
          <w:lang w:val="en-US"/>
        </w:rPr>
        <w:lastRenderedPageBreak/>
        <w:t>QTL analysis in Rice Cold Tolerance a Snakemake Variant Caller Workflow Example</w:t>
      </w:r>
    </w:p>
    <w:p w14:paraId="709D93BC" w14:textId="68397AB2" w:rsidR="004F3458" w:rsidRDefault="004F3458" w:rsidP="00131C81">
      <w:pPr>
        <w:rPr>
          <w:b/>
          <w:bCs/>
          <w:sz w:val="40"/>
          <w:szCs w:val="40"/>
          <w:lang w:val="en-US"/>
        </w:rPr>
      </w:pPr>
    </w:p>
    <w:p w14:paraId="0024F1FC" w14:textId="327857DA" w:rsidR="004F3458" w:rsidRDefault="00730935" w:rsidP="00131C81">
      <w:pPr>
        <w:rPr>
          <w:b/>
          <w:bCs/>
          <w:sz w:val="40"/>
          <w:szCs w:val="40"/>
          <w:lang w:val="en-US"/>
        </w:rPr>
      </w:pPr>
      <w:hyperlink r:id="rId38" w:history="1">
        <w:r w:rsidR="004F3458" w:rsidRPr="004F3458">
          <w:rPr>
            <w:rStyle w:val="Hyperlink"/>
            <w:b/>
            <w:bCs/>
            <w:sz w:val="40"/>
            <w:szCs w:val="40"/>
            <w:lang w:val="en-US"/>
          </w:rPr>
          <w:t xml:space="preserve">Oryza_Satvia Asian Cultivated Rice PBGL </w:t>
        </w:r>
        <w:proofErr w:type="spellStart"/>
        <w:r w:rsidR="004F3458" w:rsidRPr="004F3458">
          <w:rPr>
            <w:rStyle w:val="Hyperlink"/>
            <w:b/>
            <w:bCs/>
            <w:sz w:val="40"/>
            <w:szCs w:val="40"/>
            <w:lang w:val="en-US"/>
          </w:rPr>
          <w:t>dna</w:t>
        </w:r>
        <w:proofErr w:type="spellEnd"/>
        <w:r w:rsidR="004F3458" w:rsidRPr="004F3458">
          <w:rPr>
            <w:rStyle w:val="Hyperlink"/>
            <w:b/>
            <w:bCs/>
            <w:sz w:val="40"/>
            <w:szCs w:val="40"/>
            <w:lang w:val="en-US"/>
          </w:rPr>
          <w:t>-proto variant calling workflow with Quantitative Trait Locus and Bulk Segregant Analysis</w:t>
        </w:r>
      </w:hyperlink>
    </w:p>
    <w:p w14:paraId="7D0CC2B5" w14:textId="541CF754" w:rsidR="00BC5118" w:rsidRDefault="00BC5118" w:rsidP="00131C81">
      <w:pPr>
        <w:rPr>
          <w:sz w:val="40"/>
          <w:szCs w:val="40"/>
        </w:rPr>
      </w:pPr>
      <w:r>
        <w:rPr>
          <w:noProof/>
          <w:sz w:val="40"/>
          <w:szCs w:val="40"/>
        </w:rPr>
        <w:drawing>
          <wp:inline distT="0" distB="0" distL="0" distR="0" wp14:anchorId="7AE1F9B4" wp14:editId="45537C98">
            <wp:extent cx="5731510" cy="2766060"/>
            <wp:effectExtent l="0" t="0" r="254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731510" cy="2766060"/>
                    </a:xfrm>
                    <a:prstGeom prst="rect">
                      <a:avLst/>
                    </a:prstGeom>
                  </pic:spPr>
                </pic:pic>
              </a:graphicData>
            </a:graphic>
          </wp:inline>
        </w:drawing>
      </w:r>
    </w:p>
    <w:p w14:paraId="76492ECC" w14:textId="70954DC7" w:rsidR="00DF55D8" w:rsidRDefault="00DF55D8" w:rsidP="00131C81">
      <w:pPr>
        <w:rPr>
          <w:sz w:val="40"/>
          <w:szCs w:val="40"/>
        </w:rPr>
      </w:pPr>
    </w:p>
    <w:p w14:paraId="2AD5CD4C" w14:textId="1A4F451B" w:rsidR="00DF55D8" w:rsidRPr="00B222A1" w:rsidRDefault="00393D6C" w:rsidP="00131C81">
      <w:pPr>
        <w:rPr>
          <w:sz w:val="40"/>
          <w:szCs w:val="40"/>
        </w:rPr>
      </w:pPr>
      <w:r>
        <w:rPr>
          <w:noProof/>
          <w:sz w:val="40"/>
          <w:szCs w:val="40"/>
        </w:rPr>
        <w:drawing>
          <wp:inline distT="0" distB="0" distL="0" distR="0" wp14:anchorId="6E1AD42E" wp14:editId="4248C85A">
            <wp:extent cx="5731510" cy="3147060"/>
            <wp:effectExtent l="0" t="0" r="2540" b="0"/>
            <wp:docPr id="15" name="Picture 1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731510" cy="3147060"/>
                    </a:xfrm>
                    <a:prstGeom prst="rect">
                      <a:avLst/>
                    </a:prstGeom>
                  </pic:spPr>
                </pic:pic>
              </a:graphicData>
            </a:graphic>
          </wp:inline>
        </w:drawing>
      </w:r>
    </w:p>
    <w:sectPr w:rsidR="00DF55D8" w:rsidRPr="00B222A1">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5D071" w14:textId="77777777" w:rsidR="00730935" w:rsidRDefault="00730935" w:rsidP="00F52FF9">
      <w:pPr>
        <w:spacing w:after="0" w:line="240" w:lineRule="auto"/>
      </w:pPr>
      <w:r>
        <w:separator/>
      </w:r>
    </w:p>
  </w:endnote>
  <w:endnote w:type="continuationSeparator" w:id="0">
    <w:p w14:paraId="2825A4C8" w14:textId="77777777" w:rsidR="00730935" w:rsidRDefault="00730935" w:rsidP="00F52F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rriweather">
    <w:altName w:val="Merriweather"/>
    <w:charset w:val="00"/>
    <w:family w:val="auto"/>
    <w:pitch w:val="variable"/>
    <w:sig w:usb0="20000207" w:usb1="00000002" w:usb2="00000000" w:usb3="00000000" w:csb0="00000197"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9805"/>
      <w:docPartObj>
        <w:docPartGallery w:val="Page Numbers (Bottom of Page)"/>
        <w:docPartUnique/>
      </w:docPartObj>
    </w:sdtPr>
    <w:sdtEndPr>
      <w:rPr>
        <w:noProof/>
      </w:rPr>
    </w:sdtEndPr>
    <w:sdtContent>
      <w:p w14:paraId="4B263040" w14:textId="4B93C811" w:rsidR="00F52FF9" w:rsidRDefault="00F52FF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3BA1ED" w14:textId="77777777" w:rsidR="00F52FF9" w:rsidRDefault="00F52F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5A859" w14:textId="77777777" w:rsidR="00730935" w:rsidRDefault="00730935" w:rsidP="00F52FF9">
      <w:pPr>
        <w:spacing w:after="0" w:line="240" w:lineRule="auto"/>
      </w:pPr>
      <w:r>
        <w:separator/>
      </w:r>
    </w:p>
  </w:footnote>
  <w:footnote w:type="continuationSeparator" w:id="0">
    <w:p w14:paraId="1842298D" w14:textId="77777777" w:rsidR="00730935" w:rsidRDefault="00730935" w:rsidP="00F52F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9F2277"/>
    <w:multiLevelType w:val="hybridMultilevel"/>
    <w:tmpl w:val="98B603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6876631"/>
    <w:multiLevelType w:val="hybridMultilevel"/>
    <w:tmpl w:val="5C4068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CF547F0"/>
    <w:multiLevelType w:val="hybridMultilevel"/>
    <w:tmpl w:val="05784F9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LL, Michael">
    <w15:presenceInfo w15:providerId="AD" w15:userId="S::M.Hall@iaea.org::0d431250-9b97-46db-98fc-60b71fa77e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064D"/>
    <w:rsid w:val="00002960"/>
    <w:rsid w:val="0000757C"/>
    <w:rsid w:val="00015FB4"/>
    <w:rsid w:val="000349BE"/>
    <w:rsid w:val="00040B02"/>
    <w:rsid w:val="000446EB"/>
    <w:rsid w:val="00050E7E"/>
    <w:rsid w:val="000635D6"/>
    <w:rsid w:val="00065AA3"/>
    <w:rsid w:val="0007736E"/>
    <w:rsid w:val="00084022"/>
    <w:rsid w:val="00085928"/>
    <w:rsid w:val="00086B04"/>
    <w:rsid w:val="00091123"/>
    <w:rsid w:val="0009693B"/>
    <w:rsid w:val="0009763A"/>
    <w:rsid w:val="000A4B1A"/>
    <w:rsid w:val="000A6A26"/>
    <w:rsid w:val="000B4FD6"/>
    <w:rsid w:val="000C0F19"/>
    <w:rsid w:val="000C550D"/>
    <w:rsid w:val="000D0252"/>
    <w:rsid w:val="000E4D9F"/>
    <w:rsid w:val="000F4ECB"/>
    <w:rsid w:val="00112789"/>
    <w:rsid w:val="001128A0"/>
    <w:rsid w:val="001179D8"/>
    <w:rsid w:val="00127029"/>
    <w:rsid w:val="00131C81"/>
    <w:rsid w:val="00135FD0"/>
    <w:rsid w:val="0015533C"/>
    <w:rsid w:val="00174690"/>
    <w:rsid w:val="00183B51"/>
    <w:rsid w:val="001870A0"/>
    <w:rsid w:val="00187914"/>
    <w:rsid w:val="0019208F"/>
    <w:rsid w:val="00194B8D"/>
    <w:rsid w:val="001A3733"/>
    <w:rsid w:val="001B7BC6"/>
    <w:rsid w:val="001E5912"/>
    <w:rsid w:val="001F5EE5"/>
    <w:rsid w:val="001F7E5A"/>
    <w:rsid w:val="002014AC"/>
    <w:rsid w:val="002074C3"/>
    <w:rsid w:val="002167EA"/>
    <w:rsid w:val="0022003C"/>
    <w:rsid w:val="00221A22"/>
    <w:rsid w:val="002334F7"/>
    <w:rsid w:val="00240ED9"/>
    <w:rsid w:val="00242732"/>
    <w:rsid w:val="00245CF8"/>
    <w:rsid w:val="002476D1"/>
    <w:rsid w:val="00253C1A"/>
    <w:rsid w:val="002543EE"/>
    <w:rsid w:val="00254D2A"/>
    <w:rsid w:val="00256A7F"/>
    <w:rsid w:val="00256CC4"/>
    <w:rsid w:val="00262171"/>
    <w:rsid w:val="00267A2C"/>
    <w:rsid w:val="0027787B"/>
    <w:rsid w:val="002804EB"/>
    <w:rsid w:val="002805C0"/>
    <w:rsid w:val="00282FED"/>
    <w:rsid w:val="00283FDC"/>
    <w:rsid w:val="002905C4"/>
    <w:rsid w:val="002A509F"/>
    <w:rsid w:val="002B0B10"/>
    <w:rsid w:val="002B0C85"/>
    <w:rsid w:val="002C02F0"/>
    <w:rsid w:val="002C4D5F"/>
    <w:rsid w:val="002D37D9"/>
    <w:rsid w:val="002F23FB"/>
    <w:rsid w:val="002F4F39"/>
    <w:rsid w:val="002F51EC"/>
    <w:rsid w:val="00304297"/>
    <w:rsid w:val="00320A83"/>
    <w:rsid w:val="0032188D"/>
    <w:rsid w:val="00322AD9"/>
    <w:rsid w:val="00327C28"/>
    <w:rsid w:val="0033215B"/>
    <w:rsid w:val="00332C4E"/>
    <w:rsid w:val="00354255"/>
    <w:rsid w:val="003630A7"/>
    <w:rsid w:val="00366958"/>
    <w:rsid w:val="003756B6"/>
    <w:rsid w:val="00376742"/>
    <w:rsid w:val="00384206"/>
    <w:rsid w:val="003867EE"/>
    <w:rsid w:val="00393D6C"/>
    <w:rsid w:val="0039448A"/>
    <w:rsid w:val="003953A7"/>
    <w:rsid w:val="003A6B8F"/>
    <w:rsid w:val="003B2394"/>
    <w:rsid w:val="003C306D"/>
    <w:rsid w:val="003D0CFF"/>
    <w:rsid w:val="003D72D2"/>
    <w:rsid w:val="003E3A58"/>
    <w:rsid w:val="003F1520"/>
    <w:rsid w:val="003F2749"/>
    <w:rsid w:val="003F3367"/>
    <w:rsid w:val="0040154F"/>
    <w:rsid w:val="00402502"/>
    <w:rsid w:val="00407668"/>
    <w:rsid w:val="00407C83"/>
    <w:rsid w:val="004120BD"/>
    <w:rsid w:val="00436245"/>
    <w:rsid w:val="00441092"/>
    <w:rsid w:val="004438B5"/>
    <w:rsid w:val="00443B7B"/>
    <w:rsid w:val="0045226E"/>
    <w:rsid w:val="00462068"/>
    <w:rsid w:val="00463614"/>
    <w:rsid w:val="004660C4"/>
    <w:rsid w:val="0047484A"/>
    <w:rsid w:val="00475B97"/>
    <w:rsid w:val="00481B02"/>
    <w:rsid w:val="00494AF5"/>
    <w:rsid w:val="0049544C"/>
    <w:rsid w:val="004B0B91"/>
    <w:rsid w:val="004B1F88"/>
    <w:rsid w:val="004B7058"/>
    <w:rsid w:val="004D74E3"/>
    <w:rsid w:val="004E2D7C"/>
    <w:rsid w:val="004F3458"/>
    <w:rsid w:val="004F3AC7"/>
    <w:rsid w:val="004F5A44"/>
    <w:rsid w:val="00501F1F"/>
    <w:rsid w:val="00502B83"/>
    <w:rsid w:val="00507C30"/>
    <w:rsid w:val="0051064D"/>
    <w:rsid w:val="005124FA"/>
    <w:rsid w:val="00524248"/>
    <w:rsid w:val="00532F3E"/>
    <w:rsid w:val="005478A8"/>
    <w:rsid w:val="00557271"/>
    <w:rsid w:val="00560F51"/>
    <w:rsid w:val="00563601"/>
    <w:rsid w:val="0057153F"/>
    <w:rsid w:val="005764A7"/>
    <w:rsid w:val="0058120A"/>
    <w:rsid w:val="00582BCC"/>
    <w:rsid w:val="0059202A"/>
    <w:rsid w:val="005A27E6"/>
    <w:rsid w:val="005A547F"/>
    <w:rsid w:val="005A7A6F"/>
    <w:rsid w:val="005B3243"/>
    <w:rsid w:val="005B4E5C"/>
    <w:rsid w:val="005B6AE8"/>
    <w:rsid w:val="005D180A"/>
    <w:rsid w:val="005F0312"/>
    <w:rsid w:val="005F234C"/>
    <w:rsid w:val="005F5F35"/>
    <w:rsid w:val="0060057F"/>
    <w:rsid w:val="00605F6A"/>
    <w:rsid w:val="00622FC8"/>
    <w:rsid w:val="00632EBE"/>
    <w:rsid w:val="0063537F"/>
    <w:rsid w:val="0064688E"/>
    <w:rsid w:val="00647917"/>
    <w:rsid w:val="00654926"/>
    <w:rsid w:val="00660A24"/>
    <w:rsid w:val="0067157B"/>
    <w:rsid w:val="006735E7"/>
    <w:rsid w:val="00676003"/>
    <w:rsid w:val="00676D3E"/>
    <w:rsid w:val="0068342A"/>
    <w:rsid w:val="0068686B"/>
    <w:rsid w:val="0069597F"/>
    <w:rsid w:val="00697309"/>
    <w:rsid w:val="006A409B"/>
    <w:rsid w:val="006B2234"/>
    <w:rsid w:val="006C5C7D"/>
    <w:rsid w:val="006C6813"/>
    <w:rsid w:val="006D0E7F"/>
    <w:rsid w:val="006D2846"/>
    <w:rsid w:val="006D5F9B"/>
    <w:rsid w:val="006F5C45"/>
    <w:rsid w:val="00703CB3"/>
    <w:rsid w:val="00707D86"/>
    <w:rsid w:val="0071615B"/>
    <w:rsid w:val="00722AE4"/>
    <w:rsid w:val="00725C1F"/>
    <w:rsid w:val="00730935"/>
    <w:rsid w:val="00731B22"/>
    <w:rsid w:val="00731B44"/>
    <w:rsid w:val="00731CE8"/>
    <w:rsid w:val="00733605"/>
    <w:rsid w:val="0073580F"/>
    <w:rsid w:val="00742130"/>
    <w:rsid w:val="0075030A"/>
    <w:rsid w:val="0079111E"/>
    <w:rsid w:val="007A3837"/>
    <w:rsid w:val="007B5FA3"/>
    <w:rsid w:val="007D4DBE"/>
    <w:rsid w:val="007D6F4D"/>
    <w:rsid w:val="007E0C8B"/>
    <w:rsid w:val="007E6130"/>
    <w:rsid w:val="007F0A16"/>
    <w:rsid w:val="007F0FB3"/>
    <w:rsid w:val="007F682A"/>
    <w:rsid w:val="00806495"/>
    <w:rsid w:val="0080665D"/>
    <w:rsid w:val="0081276D"/>
    <w:rsid w:val="00825F1F"/>
    <w:rsid w:val="008307D3"/>
    <w:rsid w:val="00832F4F"/>
    <w:rsid w:val="0086209E"/>
    <w:rsid w:val="008B509C"/>
    <w:rsid w:val="008B6D10"/>
    <w:rsid w:val="008B7A17"/>
    <w:rsid w:val="008E0CC0"/>
    <w:rsid w:val="008E54B5"/>
    <w:rsid w:val="008F529A"/>
    <w:rsid w:val="008F7DFC"/>
    <w:rsid w:val="00902FAA"/>
    <w:rsid w:val="00926E4A"/>
    <w:rsid w:val="00933C8D"/>
    <w:rsid w:val="00934CC5"/>
    <w:rsid w:val="00945868"/>
    <w:rsid w:val="0095078B"/>
    <w:rsid w:val="00953C44"/>
    <w:rsid w:val="00971365"/>
    <w:rsid w:val="0097763A"/>
    <w:rsid w:val="0098174F"/>
    <w:rsid w:val="0098545C"/>
    <w:rsid w:val="00990970"/>
    <w:rsid w:val="00991DC2"/>
    <w:rsid w:val="0099751F"/>
    <w:rsid w:val="009A7B81"/>
    <w:rsid w:val="009B452E"/>
    <w:rsid w:val="009B5F63"/>
    <w:rsid w:val="009C12A3"/>
    <w:rsid w:val="009C4963"/>
    <w:rsid w:val="009C4B4C"/>
    <w:rsid w:val="009D4254"/>
    <w:rsid w:val="009D4DE8"/>
    <w:rsid w:val="009D6D81"/>
    <w:rsid w:val="009D77DC"/>
    <w:rsid w:val="009E1803"/>
    <w:rsid w:val="009F6B84"/>
    <w:rsid w:val="00A04E60"/>
    <w:rsid w:val="00A115D3"/>
    <w:rsid w:val="00A30239"/>
    <w:rsid w:val="00A31555"/>
    <w:rsid w:val="00A32684"/>
    <w:rsid w:val="00A33EF1"/>
    <w:rsid w:val="00A35C52"/>
    <w:rsid w:val="00A44F43"/>
    <w:rsid w:val="00A461FB"/>
    <w:rsid w:val="00A4628B"/>
    <w:rsid w:val="00A47435"/>
    <w:rsid w:val="00A50280"/>
    <w:rsid w:val="00A71CC0"/>
    <w:rsid w:val="00A722E2"/>
    <w:rsid w:val="00A85B97"/>
    <w:rsid w:val="00A869BF"/>
    <w:rsid w:val="00A95D12"/>
    <w:rsid w:val="00AA41BA"/>
    <w:rsid w:val="00AB484A"/>
    <w:rsid w:val="00AB751A"/>
    <w:rsid w:val="00AC2E3B"/>
    <w:rsid w:val="00AD0DAB"/>
    <w:rsid w:val="00AD18B1"/>
    <w:rsid w:val="00AD2702"/>
    <w:rsid w:val="00AD575F"/>
    <w:rsid w:val="00AE02AB"/>
    <w:rsid w:val="00AE482F"/>
    <w:rsid w:val="00B072D0"/>
    <w:rsid w:val="00B125F5"/>
    <w:rsid w:val="00B14A9C"/>
    <w:rsid w:val="00B21A2F"/>
    <w:rsid w:val="00B222A1"/>
    <w:rsid w:val="00B22604"/>
    <w:rsid w:val="00B4163C"/>
    <w:rsid w:val="00B45E39"/>
    <w:rsid w:val="00B505FC"/>
    <w:rsid w:val="00B61041"/>
    <w:rsid w:val="00B6453C"/>
    <w:rsid w:val="00B6535F"/>
    <w:rsid w:val="00B71E87"/>
    <w:rsid w:val="00B77AA0"/>
    <w:rsid w:val="00B77FCA"/>
    <w:rsid w:val="00BA0E75"/>
    <w:rsid w:val="00BC165B"/>
    <w:rsid w:val="00BC5118"/>
    <w:rsid w:val="00BD6D1B"/>
    <w:rsid w:val="00BE0D50"/>
    <w:rsid w:val="00BF5A03"/>
    <w:rsid w:val="00C002EF"/>
    <w:rsid w:val="00C01051"/>
    <w:rsid w:val="00C02729"/>
    <w:rsid w:val="00C146C8"/>
    <w:rsid w:val="00C22622"/>
    <w:rsid w:val="00C441B9"/>
    <w:rsid w:val="00C5232A"/>
    <w:rsid w:val="00C52BF1"/>
    <w:rsid w:val="00C60CC9"/>
    <w:rsid w:val="00C6381B"/>
    <w:rsid w:val="00C63FC8"/>
    <w:rsid w:val="00C706EA"/>
    <w:rsid w:val="00C74470"/>
    <w:rsid w:val="00C753AB"/>
    <w:rsid w:val="00CA348B"/>
    <w:rsid w:val="00CA4A00"/>
    <w:rsid w:val="00CA6A99"/>
    <w:rsid w:val="00CA70F5"/>
    <w:rsid w:val="00CB495B"/>
    <w:rsid w:val="00CB64FD"/>
    <w:rsid w:val="00CC108B"/>
    <w:rsid w:val="00CD6A86"/>
    <w:rsid w:val="00CE34A0"/>
    <w:rsid w:val="00CF3C67"/>
    <w:rsid w:val="00D02D17"/>
    <w:rsid w:val="00D04698"/>
    <w:rsid w:val="00D165F1"/>
    <w:rsid w:val="00D21D14"/>
    <w:rsid w:val="00D26504"/>
    <w:rsid w:val="00D43E46"/>
    <w:rsid w:val="00D52D65"/>
    <w:rsid w:val="00D542A8"/>
    <w:rsid w:val="00D54419"/>
    <w:rsid w:val="00D57015"/>
    <w:rsid w:val="00D57FE7"/>
    <w:rsid w:val="00D903BE"/>
    <w:rsid w:val="00DB6942"/>
    <w:rsid w:val="00DE2764"/>
    <w:rsid w:val="00DE3463"/>
    <w:rsid w:val="00DF1F07"/>
    <w:rsid w:val="00DF55D8"/>
    <w:rsid w:val="00E2621F"/>
    <w:rsid w:val="00E264DA"/>
    <w:rsid w:val="00E30BB5"/>
    <w:rsid w:val="00E3691F"/>
    <w:rsid w:val="00E41F3A"/>
    <w:rsid w:val="00E51B62"/>
    <w:rsid w:val="00E55A57"/>
    <w:rsid w:val="00E65D0C"/>
    <w:rsid w:val="00E73957"/>
    <w:rsid w:val="00E8173C"/>
    <w:rsid w:val="00EA1944"/>
    <w:rsid w:val="00EA6742"/>
    <w:rsid w:val="00EB5DDA"/>
    <w:rsid w:val="00EC01AB"/>
    <w:rsid w:val="00ED04A1"/>
    <w:rsid w:val="00ED089A"/>
    <w:rsid w:val="00EF0050"/>
    <w:rsid w:val="00EF32A1"/>
    <w:rsid w:val="00EF592F"/>
    <w:rsid w:val="00EF7546"/>
    <w:rsid w:val="00EF7EAD"/>
    <w:rsid w:val="00F102B4"/>
    <w:rsid w:val="00F122E3"/>
    <w:rsid w:val="00F17C78"/>
    <w:rsid w:val="00F52FF9"/>
    <w:rsid w:val="00F63D39"/>
    <w:rsid w:val="00F764BA"/>
    <w:rsid w:val="00F834B7"/>
    <w:rsid w:val="00F861CC"/>
    <w:rsid w:val="00F90343"/>
    <w:rsid w:val="00FA45D6"/>
    <w:rsid w:val="00FA6435"/>
    <w:rsid w:val="00FB01EA"/>
    <w:rsid w:val="00FB1BB6"/>
    <w:rsid w:val="00FC730D"/>
    <w:rsid w:val="00FE41A8"/>
    <w:rsid w:val="00FF12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AC309"/>
  <w15:chartTrackingRefBased/>
  <w15:docId w15:val="{28AC11F9-BE15-45EC-AA55-5BE587871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70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C68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C68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4206"/>
    <w:pPr>
      <w:ind w:left="720"/>
      <w:contextualSpacing/>
    </w:pPr>
  </w:style>
  <w:style w:type="character" w:styleId="Hyperlink">
    <w:name w:val="Hyperlink"/>
    <w:basedOn w:val="DefaultParagraphFont"/>
    <w:uiPriority w:val="99"/>
    <w:unhideWhenUsed/>
    <w:rsid w:val="005B4E5C"/>
    <w:rPr>
      <w:color w:val="0563C1" w:themeColor="hyperlink"/>
      <w:u w:val="single"/>
    </w:rPr>
  </w:style>
  <w:style w:type="character" w:styleId="UnresolvedMention">
    <w:name w:val="Unresolved Mention"/>
    <w:basedOn w:val="DefaultParagraphFont"/>
    <w:uiPriority w:val="99"/>
    <w:semiHidden/>
    <w:unhideWhenUsed/>
    <w:rsid w:val="005B4E5C"/>
    <w:rPr>
      <w:color w:val="605E5C"/>
      <w:shd w:val="clear" w:color="auto" w:fill="E1DFDD"/>
    </w:rPr>
  </w:style>
  <w:style w:type="character" w:customStyle="1" w:styleId="co">
    <w:name w:val="co"/>
    <w:basedOn w:val="DefaultParagraphFont"/>
    <w:rsid w:val="003F1520"/>
  </w:style>
  <w:style w:type="character" w:customStyle="1" w:styleId="fu">
    <w:name w:val="fu"/>
    <w:basedOn w:val="DefaultParagraphFont"/>
    <w:rsid w:val="003F1520"/>
  </w:style>
  <w:style w:type="character" w:customStyle="1" w:styleId="at">
    <w:name w:val="at"/>
    <w:basedOn w:val="DefaultParagraphFont"/>
    <w:rsid w:val="003F1520"/>
  </w:style>
  <w:style w:type="character" w:customStyle="1" w:styleId="kw">
    <w:name w:val="kw"/>
    <w:basedOn w:val="DefaultParagraphFont"/>
    <w:rsid w:val="003F1520"/>
  </w:style>
  <w:style w:type="character" w:customStyle="1" w:styleId="st">
    <w:name w:val="st"/>
    <w:basedOn w:val="DefaultParagraphFont"/>
    <w:rsid w:val="003F1520"/>
  </w:style>
  <w:style w:type="character" w:customStyle="1" w:styleId="va">
    <w:name w:val="va"/>
    <w:basedOn w:val="DefaultParagraphFont"/>
    <w:rsid w:val="003F1520"/>
  </w:style>
  <w:style w:type="character" w:customStyle="1" w:styleId="ex">
    <w:name w:val="ex"/>
    <w:basedOn w:val="DefaultParagraphFont"/>
    <w:rsid w:val="003F1520"/>
  </w:style>
  <w:style w:type="paragraph" w:styleId="HTMLPreformatted">
    <w:name w:val="HTML Preformatted"/>
    <w:basedOn w:val="Normal"/>
    <w:link w:val="HTMLPreformattedChar"/>
    <w:uiPriority w:val="99"/>
    <w:semiHidden/>
    <w:unhideWhenUsed/>
    <w:rsid w:val="009D6D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D6D81"/>
    <w:rPr>
      <w:rFonts w:ascii="Courier New" w:eastAsia="Times New Roman" w:hAnsi="Courier New" w:cs="Courier New"/>
      <w:sz w:val="20"/>
      <w:szCs w:val="20"/>
      <w:lang w:eastAsia="en-GB"/>
    </w:rPr>
  </w:style>
  <w:style w:type="character" w:customStyle="1" w:styleId="pl-smi">
    <w:name w:val="pl-smi"/>
    <w:basedOn w:val="DefaultParagraphFont"/>
    <w:rsid w:val="009D6D81"/>
  </w:style>
  <w:style w:type="character" w:customStyle="1" w:styleId="pl-k">
    <w:name w:val="pl-k"/>
    <w:basedOn w:val="DefaultParagraphFont"/>
    <w:rsid w:val="009D6D81"/>
  </w:style>
  <w:style w:type="character" w:customStyle="1" w:styleId="pl-c1">
    <w:name w:val="pl-c1"/>
    <w:basedOn w:val="DefaultParagraphFont"/>
    <w:rsid w:val="009D6D81"/>
  </w:style>
  <w:style w:type="character" w:styleId="FollowedHyperlink">
    <w:name w:val="FollowedHyperlink"/>
    <w:basedOn w:val="DefaultParagraphFont"/>
    <w:uiPriority w:val="99"/>
    <w:semiHidden/>
    <w:unhideWhenUsed/>
    <w:rsid w:val="007F0FB3"/>
    <w:rPr>
      <w:color w:val="954F72" w:themeColor="followedHyperlink"/>
      <w:u w:val="single"/>
    </w:rPr>
  </w:style>
  <w:style w:type="character" w:customStyle="1" w:styleId="pl-c">
    <w:name w:val="pl-c"/>
    <w:basedOn w:val="DefaultParagraphFont"/>
    <w:rsid w:val="00E73957"/>
  </w:style>
  <w:style w:type="character" w:customStyle="1" w:styleId="Heading1Char">
    <w:name w:val="Heading 1 Char"/>
    <w:basedOn w:val="DefaultParagraphFont"/>
    <w:link w:val="Heading1"/>
    <w:uiPriority w:val="9"/>
    <w:rsid w:val="00D5701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57015"/>
    <w:pPr>
      <w:outlineLvl w:val="9"/>
    </w:pPr>
    <w:rPr>
      <w:lang w:val="en-US"/>
    </w:rPr>
  </w:style>
  <w:style w:type="character" w:customStyle="1" w:styleId="Heading2Char">
    <w:name w:val="Heading 2 Char"/>
    <w:basedOn w:val="DefaultParagraphFont"/>
    <w:link w:val="Heading2"/>
    <w:uiPriority w:val="9"/>
    <w:semiHidden/>
    <w:rsid w:val="006C681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C6813"/>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C60C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0CC9"/>
    <w:rPr>
      <w:rFonts w:asciiTheme="majorHAnsi" w:eastAsiaTheme="majorEastAsia" w:hAnsiTheme="majorHAnsi" w:cstheme="majorBidi"/>
      <w:spacing w:val="-10"/>
      <w:kern w:val="28"/>
      <w:sz w:val="56"/>
      <w:szCs w:val="56"/>
    </w:rPr>
  </w:style>
  <w:style w:type="paragraph" w:styleId="NoSpacing">
    <w:name w:val="No Spacing"/>
    <w:uiPriority w:val="1"/>
    <w:qFormat/>
    <w:rsid w:val="00C60CC9"/>
    <w:pPr>
      <w:spacing w:after="0" w:line="240" w:lineRule="auto"/>
    </w:pPr>
  </w:style>
  <w:style w:type="paragraph" w:styleId="TOC2">
    <w:name w:val="toc 2"/>
    <w:basedOn w:val="Normal"/>
    <w:next w:val="Normal"/>
    <w:autoRedefine/>
    <w:uiPriority w:val="39"/>
    <w:unhideWhenUsed/>
    <w:rsid w:val="00C60CC9"/>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C60CC9"/>
    <w:pPr>
      <w:spacing w:after="100"/>
    </w:pPr>
    <w:rPr>
      <w:rFonts w:eastAsiaTheme="minorEastAsia" w:cs="Times New Roman"/>
      <w:lang w:val="en-US"/>
    </w:rPr>
  </w:style>
  <w:style w:type="paragraph" w:styleId="TOC3">
    <w:name w:val="toc 3"/>
    <w:basedOn w:val="Normal"/>
    <w:next w:val="Normal"/>
    <w:autoRedefine/>
    <w:uiPriority w:val="39"/>
    <w:unhideWhenUsed/>
    <w:rsid w:val="00C60CC9"/>
    <w:pPr>
      <w:spacing w:after="100"/>
      <w:ind w:left="440"/>
    </w:pPr>
    <w:rPr>
      <w:rFonts w:eastAsiaTheme="minorEastAsia" w:cs="Times New Roman"/>
      <w:lang w:val="en-US"/>
    </w:rPr>
  </w:style>
  <w:style w:type="paragraph" w:styleId="Revision">
    <w:name w:val="Revision"/>
    <w:hidden/>
    <w:uiPriority w:val="99"/>
    <w:semiHidden/>
    <w:rsid w:val="00557271"/>
    <w:pPr>
      <w:spacing w:after="0" w:line="240" w:lineRule="auto"/>
    </w:pPr>
  </w:style>
  <w:style w:type="paragraph" w:styleId="Header">
    <w:name w:val="header"/>
    <w:basedOn w:val="Normal"/>
    <w:link w:val="HeaderChar"/>
    <w:uiPriority w:val="99"/>
    <w:unhideWhenUsed/>
    <w:rsid w:val="00F52F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2FF9"/>
  </w:style>
  <w:style w:type="paragraph" w:styleId="Footer">
    <w:name w:val="footer"/>
    <w:basedOn w:val="Normal"/>
    <w:link w:val="FooterChar"/>
    <w:uiPriority w:val="99"/>
    <w:unhideWhenUsed/>
    <w:rsid w:val="00F52F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2FF9"/>
  </w:style>
  <w:style w:type="character" w:customStyle="1" w:styleId="authorortitle">
    <w:name w:val="authorortitle"/>
    <w:basedOn w:val="DefaultParagraphFont"/>
    <w:rsid w:val="00EF32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922807">
      <w:bodyDiv w:val="1"/>
      <w:marLeft w:val="0"/>
      <w:marRight w:val="0"/>
      <w:marTop w:val="0"/>
      <w:marBottom w:val="0"/>
      <w:divBdr>
        <w:top w:val="none" w:sz="0" w:space="0" w:color="auto"/>
        <w:left w:val="none" w:sz="0" w:space="0" w:color="auto"/>
        <w:bottom w:val="none" w:sz="0" w:space="0" w:color="auto"/>
        <w:right w:val="none" w:sz="0" w:space="0" w:color="auto"/>
      </w:divBdr>
    </w:div>
    <w:div w:id="105122105">
      <w:bodyDiv w:val="1"/>
      <w:marLeft w:val="0"/>
      <w:marRight w:val="0"/>
      <w:marTop w:val="0"/>
      <w:marBottom w:val="0"/>
      <w:divBdr>
        <w:top w:val="none" w:sz="0" w:space="0" w:color="auto"/>
        <w:left w:val="none" w:sz="0" w:space="0" w:color="auto"/>
        <w:bottom w:val="none" w:sz="0" w:space="0" w:color="auto"/>
        <w:right w:val="none" w:sz="0" w:space="0" w:color="auto"/>
      </w:divBdr>
      <w:divsChild>
        <w:div w:id="58064953">
          <w:marLeft w:val="0"/>
          <w:marRight w:val="0"/>
          <w:marTop w:val="0"/>
          <w:marBottom w:val="240"/>
          <w:divBdr>
            <w:top w:val="none" w:sz="0" w:space="0" w:color="auto"/>
            <w:left w:val="none" w:sz="0" w:space="0" w:color="auto"/>
            <w:bottom w:val="none" w:sz="0" w:space="0" w:color="auto"/>
            <w:right w:val="none" w:sz="0" w:space="0" w:color="auto"/>
          </w:divBdr>
        </w:div>
      </w:divsChild>
    </w:div>
    <w:div w:id="558782796">
      <w:bodyDiv w:val="1"/>
      <w:marLeft w:val="0"/>
      <w:marRight w:val="0"/>
      <w:marTop w:val="0"/>
      <w:marBottom w:val="0"/>
      <w:divBdr>
        <w:top w:val="none" w:sz="0" w:space="0" w:color="auto"/>
        <w:left w:val="none" w:sz="0" w:space="0" w:color="auto"/>
        <w:bottom w:val="none" w:sz="0" w:space="0" w:color="auto"/>
        <w:right w:val="none" w:sz="0" w:space="0" w:color="auto"/>
      </w:divBdr>
    </w:div>
    <w:div w:id="701248623">
      <w:bodyDiv w:val="1"/>
      <w:marLeft w:val="0"/>
      <w:marRight w:val="0"/>
      <w:marTop w:val="0"/>
      <w:marBottom w:val="0"/>
      <w:divBdr>
        <w:top w:val="none" w:sz="0" w:space="0" w:color="auto"/>
        <w:left w:val="none" w:sz="0" w:space="0" w:color="auto"/>
        <w:bottom w:val="none" w:sz="0" w:space="0" w:color="auto"/>
        <w:right w:val="none" w:sz="0" w:space="0" w:color="auto"/>
      </w:divBdr>
    </w:div>
    <w:div w:id="831221436">
      <w:bodyDiv w:val="1"/>
      <w:marLeft w:val="0"/>
      <w:marRight w:val="0"/>
      <w:marTop w:val="0"/>
      <w:marBottom w:val="0"/>
      <w:divBdr>
        <w:top w:val="none" w:sz="0" w:space="0" w:color="auto"/>
        <w:left w:val="none" w:sz="0" w:space="0" w:color="auto"/>
        <w:bottom w:val="none" w:sz="0" w:space="0" w:color="auto"/>
        <w:right w:val="none" w:sz="0" w:space="0" w:color="auto"/>
      </w:divBdr>
      <w:divsChild>
        <w:div w:id="467599363">
          <w:marLeft w:val="0"/>
          <w:marRight w:val="0"/>
          <w:marTop w:val="0"/>
          <w:marBottom w:val="0"/>
          <w:divBdr>
            <w:top w:val="none" w:sz="0" w:space="0" w:color="auto"/>
            <w:left w:val="none" w:sz="0" w:space="0" w:color="auto"/>
            <w:bottom w:val="none" w:sz="0" w:space="0" w:color="auto"/>
            <w:right w:val="none" w:sz="0" w:space="0" w:color="auto"/>
          </w:divBdr>
          <w:divsChild>
            <w:div w:id="462234267">
              <w:marLeft w:val="0"/>
              <w:marRight w:val="0"/>
              <w:marTop w:val="0"/>
              <w:marBottom w:val="0"/>
              <w:divBdr>
                <w:top w:val="none" w:sz="0" w:space="0" w:color="auto"/>
                <w:left w:val="none" w:sz="0" w:space="0" w:color="auto"/>
                <w:bottom w:val="none" w:sz="0" w:space="0" w:color="auto"/>
                <w:right w:val="none" w:sz="0" w:space="0" w:color="auto"/>
              </w:divBdr>
              <w:divsChild>
                <w:div w:id="857893733">
                  <w:marLeft w:val="0"/>
                  <w:marRight w:val="0"/>
                  <w:marTop w:val="0"/>
                  <w:marBottom w:val="0"/>
                  <w:divBdr>
                    <w:top w:val="none" w:sz="0" w:space="0" w:color="auto"/>
                    <w:left w:val="none" w:sz="0" w:space="0" w:color="auto"/>
                    <w:bottom w:val="none" w:sz="0" w:space="0" w:color="auto"/>
                    <w:right w:val="none" w:sz="0" w:space="0" w:color="auto"/>
                  </w:divBdr>
                  <w:divsChild>
                    <w:div w:id="25783816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1083137531">
      <w:bodyDiv w:val="1"/>
      <w:marLeft w:val="0"/>
      <w:marRight w:val="0"/>
      <w:marTop w:val="0"/>
      <w:marBottom w:val="0"/>
      <w:divBdr>
        <w:top w:val="none" w:sz="0" w:space="0" w:color="auto"/>
        <w:left w:val="none" w:sz="0" w:space="0" w:color="auto"/>
        <w:bottom w:val="none" w:sz="0" w:space="0" w:color="auto"/>
        <w:right w:val="none" w:sz="0" w:space="0" w:color="auto"/>
      </w:divBdr>
    </w:div>
    <w:div w:id="1084766643">
      <w:bodyDiv w:val="1"/>
      <w:marLeft w:val="0"/>
      <w:marRight w:val="0"/>
      <w:marTop w:val="0"/>
      <w:marBottom w:val="0"/>
      <w:divBdr>
        <w:top w:val="none" w:sz="0" w:space="0" w:color="auto"/>
        <w:left w:val="none" w:sz="0" w:space="0" w:color="auto"/>
        <w:bottom w:val="none" w:sz="0" w:space="0" w:color="auto"/>
        <w:right w:val="none" w:sz="0" w:space="0" w:color="auto"/>
      </w:divBdr>
    </w:div>
    <w:div w:id="1265185972">
      <w:bodyDiv w:val="1"/>
      <w:marLeft w:val="0"/>
      <w:marRight w:val="0"/>
      <w:marTop w:val="0"/>
      <w:marBottom w:val="0"/>
      <w:divBdr>
        <w:top w:val="none" w:sz="0" w:space="0" w:color="auto"/>
        <w:left w:val="none" w:sz="0" w:space="0" w:color="auto"/>
        <w:bottom w:val="none" w:sz="0" w:space="0" w:color="auto"/>
        <w:right w:val="none" w:sz="0" w:space="0" w:color="auto"/>
      </w:divBdr>
      <w:divsChild>
        <w:div w:id="32967329">
          <w:marLeft w:val="0"/>
          <w:marRight w:val="0"/>
          <w:marTop w:val="0"/>
          <w:marBottom w:val="240"/>
          <w:divBdr>
            <w:top w:val="none" w:sz="0" w:space="0" w:color="auto"/>
            <w:left w:val="none" w:sz="0" w:space="0" w:color="auto"/>
            <w:bottom w:val="none" w:sz="0" w:space="0" w:color="auto"/>
            <w:right w:val="none" w:sz="0" w:space="0" w:color="auto"/>
          </w:divBdr>
        </w:div>
      </w:divsChild>
    </w:div>
    <w:div w:id="1574974011">
      <w:bodyDiv w:val="1"/>
      <w:marLeft w:val="0"/>
      <w:marRight w:val="0"/>
      <w:marTop w:val="0"/>
      <w:marBottom w:val="0"/>
      <w:divBdr>
        <w:top w:val="none" w:sz="0" w:space="0" w:color="auto"/>
        <w:left w:val="none" w:sz="0" w:space="0" w:color="auto"/>
        <w:bottom w:val="none" w:sz="0" w:space="0" w:color="auto"/>
        <w:right w:val="none" w:sz="0" w:space="0" w:color="auto"/>
      </w:divBdr>
    </w:div>
    <w:div w:id="1660881957">
      <w:bodyDiv w:val="1"/>
      <w:marLeft w:val="0"/>
      <w:marRight w:val="0"/>
      <w:marTop w:val="0"/>
      <w:marBottom w:val="0"/>
      <w:divBdr>
        <w:top w:val="none" w:sz="0" w:space="0" w:color="auto"/>
        <w:left w:val="none" w:sz="0" w:space="0" w:color="auto"/>
        <w:bottom w:val="none" w:sz="0" w:space="0" w:color="auto"/>
        <w:right w:val="none" w:sz="0" w:space="0" w:color="auto"/>
      </w:divBdr>
    </w:div>
    <w:div w:id="1713924472">
      <w:bodyDiv w:val="1"/>
      <w:marLeft w:val="0"/>
      <w:marRight w:val="0"/>
      <w:marTop w:val="0"/>
      <w:marBottom w:val="0"/>
      <w:divBdr>
        <w:top w:val="none" w:sz="0" w:space="0" w:color="auto"/>
        <w:left w:val="none" w:sz="0" w:space="0" w:color="auto"/>
        <w:bottom w:val="none" w:sz="0" w:space="0" w:color="auto"/>
        <w:right w:val="none" w:sz="0" w:space="0" w:color="auto"/>
      </w:divBdr>
    </w:div>
    <w:div w:id="1832519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py-qtl-parser.readthedocs.io/en/latest/Rice_BSA.html" TargetMode="External"/><Relationship Id="rId18" Type="http://schemas.openxmlformats.org/officeDocument/2006/relationships/hyperlink" Target="https://cran.r-project.org/" TargetMode="External"/><Relationship Id="rId26" Type="http://schemas.openxmlformats.org/officeDocument/2006/relationships/image" Target="media/image8.png"/><Relationship Id="rId39"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github.com/PBGLMichaelHall/VCFHunter.git" TargetMode="External"/><Relationship Id="rId34" Type="http://schemas.openxmlformats.org/officeDocument/2006/relationships/hyperlink" Target="https://minionqc.readthedocs.io/en/latest/" TargetMode="External"/><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cnvseq.readthedocs.io/en/latest/CNV.html" TargetMode="External"/><Relationship Id="rId17" Type="http://schemas.openxmlformats.org/officeDocument/2006/relationships/hyperlink" Target="https://repo.anaconda.com/miniconda/Miniconda3-latest-Linux-x86_64.sh" TargetMode="External"/><Relationship Id="rId25" Type="http://schemas.openxmlformats.org/officeDocument/2006/relationships/image" Target="media/image7.png"/><Relationship Id="rId33" Type="http://schemas.openxmlformats.org/officeDocument/2006/relationships/hyperlink" Target="https://vcfhunter.readthedocs.io/en/latest/" TargetMode="External"/><Relationship Id="rId38" Type="http://schemas.openxmlformats.org/officeDocument/2006/relationships/hyperlink" Target="https://oryza-satvia-snakemake.readthedocs.io/en/latest/" TargetMode="External"/><Relationship Id="rId2" Type="http://schemas.openxmlformats.org/officeDocument/2006/relationships/numbering" Target="numbering.xml"/><Relationship Id="rId16" Type="http://schemas.openxmlformats.org/officeDocument/2006/relationships/hyperlink" Target="https://docs.conda.io/en/latest/miniconda.html" TargetMode="External"/><Relationship Id="rId20" Type="http://schemas.openxmlformats.org/officeDocument/2006/relationships/image" Target="media/image3.png"/><Relationship Id="rId29" Type="http://schemas.openxmlformats.org/officeDocument/2006/relationships/image" Target="media/image10.png"/><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PBGLMichaelHall/VCFHunter" TargetMode="External"/><Relationship Id="rId24" Type="http://schemas.openxmlformats.org/officeDocument/2006/relationships/image" Target="media/image6.png"/><Relationship Id="rId32" Type="http://schemas.openxmlformats.org/officeDocument/2006/relationships/hyperlink" Target="https://py-qtl-parser.readthedocs.io/en/latest/" TargetMode="External"/><Relationship Id="rId37" Type="http://schemas.openxmlformats.org/officeDocument/2006/relationships/hyperlink" Target="https://qtl-bsa.readthedocs.io/en/latest/" TargetMode="External"/><Relationship Id="rId40" Type="http://schemas.openxmlformats.org/officeDocument/2006/relationships/image" Target="media/image14.sv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qtl-bsa.readthedocs.io/en/latest/" TargetMode="External"/><Relationship Id="rId23" Type="http://schemas.openxmlformats.org/officeDocument/2006/relationships/image" Target="media/image5.png"/><Relationship Id="rId28" Type="http://schemas.openxmlformats.org/officeDocument/2006/relationships/hyperlink" Target="https://www.pcloud.com/eu" TargetMode="External"/><Relationship Id="rId36" Type="http://schemas.openxmlformats.org/officeDocument/2006/relationships/hyperlink" Target="https://cnvseq.readthedocs.io/en/latest/" TargetMode="External"/><Relationship Id="rId10" Type="http://schemas.openxmlformats.org/officeDocument/2006/relationships/hyperlink" Target="https://minionqc.readthedocs.io/en/latest/MinION.html" TargetMode="External"/><Relationship Id="rId19" Type="http://schemas.openxmlformats.org/officeDocument/2006/relationships/hyperlink" Target="https://github.com/PBGLMichaelHall/MinionQC.git" TargetMode="External"/><Relationship Id="rId31" Type="http://schemas.openxmlformats.org/officeDocument/2006/relationships/image" Target="media/image12.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PBGLMichaelHall/QTLAlleleFrequenciesPlot"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hyperlink" Target="https://vcfstat-r-package.readthedocs.io/en/latest/"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C6192-A28E-46BB-BF0D-3259975CE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19</Pages>
  <Words>2849</Words>
  <Characters>16245</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HALL, Michael</dc:creator>
  <cp:keywords/>
  <dc:description/>
  <cp:lastModifiedBy>HALL, Michael</cp:lastModifiedBy>
  <cp:revision>3</cp:revision>
  <dcterms:created xsi:type="dcterms:W3CDTF">2022-08-12T12:59:00Z</dcterms:created>
  <dcterms:modified xsi:type="dcterms:W3CDTF">2022-08-12T13:01:00Z</dcterms:modified>
</cp:coreProperties>
</file>